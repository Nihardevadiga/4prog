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2B0BD3" w14:textId="4C040F01" w:rsidR="00B05750" w:rsidRPr="00661A2B" w:rsidRDefault="00B05750" w:rsidP="00661A2B">
      <w:pPr>
        <w:spacing w:before="58" w:line="365" w:lineRule="exact"/>
        <w:ind w:right="60"/>
        <w:jc w:val="center"/>
        <w:rPr>
          <w:b/>
          <w:sz w:val="36"/>
          <w:szCs w:val="36"/>
        </w:rPr>
      </w:pPr>
      <w:r w:rsidRPr="00661A2B">
        <w:rPr>
          <w:b/>
          <w:sz w:val="36"/>
          <w:szCs w:val="36"/>
        </w:rPr>
        <w:t>VISVESVARAYA TECHNOLOGICAL UNIVERSITY</w:t>
      </w:r>
    </w:p>
    <w:p w14:paraId="7B71728B" w14:textId="2469DC57" w:rsidR="00B05750" w:rsidRPr="00661A2B" w:rsidRDefault="00661A2B" w:rsidP="00661A2B">
      <w:pPr>
        <w:tabs>
          <w:tab w:val="left" w:pos="8543"/>
        </w:tabs>
        <w:spacing w:line="273" w:lineRule="exact"/>
        <w:ind w:right="60"/>
        <w:jc w:val="center"/>
        <w:rPr>
          <w:sz w:val="24"/>
          <w:szCs w:val="24"/>
        </w:rPr>
      </w:pPr>
      <w:r w:rsidRPr="00661A2B">
        <w:rPr>
          <w:noProof/>
          <w:sz w:val="24"/>
          <w:szCs w:val="24"/>
          <w:lang w:val="en-IN" w:eastAsia="en-IN"/>
        </w:rPr>
        <w:drawing>
          <wp:anchor distT="0" distB="0" distL="114300" distR="114300" simplePos="0" relativeHeight="251652096" behindDoc="0" locked="0" layoutInCell="1" allowOverlap="1" wp14:anchorId="425922CE" wp14:editId="59B9C8F3">
            <wp:simplePos x="0" y="0"/>
            <wp:positionH relativeFrom="page">
              <wp:posOffset>3150235</wp:posOffset>
            </wp:positionH>
            <wp:positionV relativeFrom="paragraph">
              <wp:posOffset>321310</wp:posOffset>
            </wp:positionV>
            <wp:extent cx="1574800" cy="1674495"/>
            <wp:effectExtent l="0" t="0" r="6350" b="1905"/>
            <wp:wrapTopAndBottom/>
            <wp:docPr id="5" name="image1.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jpeg"/>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74800" cy="1674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5750" w:rsidRPr="00661A2B">
        <w:rPr>
          <w:b/>
          <w:sz w:val="24"/>
          <w:szCs w:val="24"/>
        </w:rPr>
        <w:t xml:space="preserve">“Jnana Sangama”, </w:t>
      </w:r>
      <w:r w:rsidR="00B05750" w:rsidRPr="00661A2B">
        <w:rPr>
          <w:sz w:val="24"/>
          <w:szCs w:val="24"/>
        </w:rPr>
        <w:t>Belagavi-590018, Karnataka</w:t>
      </w:r>
    </w:p>
    <w:p w14:paraId="2A534489" w14:textId="59112474" w:rsidR="00661A2B" w:rsidRDefault="002E7CC3" w:rsidP="00661A2B">
      <w:pPr>
        <w:tabs>
          <w:tab w:val="left" w:pos="8543"/>
        </w:tabs>
        <w:spacing w:before="120" w:after="120"/>
        <w:ind w:right="60"/>
        <w:jc w:val="center"/>
        <w:rPr>
          <w:b/>
          <w:sz w:val="24"/>
        </w:rPr>
      </w:pPr>
      <w:r>
        <w:rPr>
          <w:b/>
          <w:sz w:val="24"/>
        </w:rPr>
        <w:t xml:space="preserve">A </w:t>
      </w:r>
      <w:r w:rsidR="00B05750">
        <w:rPr>
          <w:b/>
          <w:sz w:val="24"/>
        </w:rPr>
        <w:t xml:space="preserve">REPORT </w:t>
      </w:r>
    </w:p>
    <w:p w14:paraId="74E869C4" w14:textId="40557AC2" w:rsidR="00661A2B" w:rsidRDefault="00B05750" w:rsidP="00661A2B">
      <w:pPr>
        <w:tabs>
          <w:tab w:val="left" w:pos="8543"/>
        </w:tabs>
        <w:spacing w:before="240" w:after="120"/>
        <w:ind w:right="60"/>
        <w:jc w:val="center"/>
        <w:rPr>
          <w:b/>
          <w:sz w:val="24"/>
        </w:rPr>
      </w:pPr>
      <w:r>
        <w:rPr>
          <w:b/>
          <w:sz w:val="24"/>
        </w:rPr>
        <w:t>on</w:t>
      </w:r>
    </w:p>
    <w:p w14:paraId="2C1D693A" w14:textId="12E1C0FD" w:rsidR="00B05750" w:rsidRDefault="00B05750" w:rsidP="00661A2B">
      <w:pPr>
        <w:tabs>
          <w:tab w:val="left" w:pos="8543"/>
        </w:tabs>
        <w:spacing w:before="240"/>
        <w:ind w:right="60"/>
        <w:jc w:val="center"/>
        <w:rPr>
          <w:ins w:id="5" w:author="Manoj Kumar" w:date="2024-03-07T17:16:00Z"/>
          <w:b/>
          <w:sz w:val="36"/>
          <w:szCs w:val="34"/>
        </w:rPr>
      </w:pPr>
      <w:r w:rsidRPr="00661A2B">
        <w:rPr>
          <w:b/>
          <w:sz w:val="36"/>
          <w:szCs w:val="34"/>
        </w:rPr>
        <w:t xml:space="preserve"> SOCIAL CONNECT AND </w:t>
      </w:r>
      <w:r w:rsidRPr="00D14D41">
        <w:rPr>
          <w:b/>
          <w:sz w:val="36"/>
          <w:szCs w:val="34"/>
        </w:rPr>
        <w:t>RESPONSIBILITY</w:t>
      </w:r>
    </w:p>
    <w:p w14:paraId="5D159CB7" w14:textId="5F18EFBB" w:rsidR="00D14D41" w:rsidRPr="00D14D41" w:rsidRDefault="00D14D41" w:rsidP="00661A2B">
      <w:pPr>
        <w:tabs>
          <w:tab w:val="left" w:pos="8543"/>
        </w:tabs>
        <w:spacing w:before="240"/>
        <w:ind w:right="60"/>
        <w:jc w:val="center"/>
        <w:rPr>
          <w:b/>
          <w:sz w:val="36"/>
          <w:szCs w:val="34"/>
        </w:rPr>
      </w:pPr>
      <w:ins w:id="6" w:author="Manoj Kumar" w:date="2024-03-07T17:17:00Z">
        <w:r>
          <w:rPr>
            <w:b/>
            <w:sz w:val="36"/>
            <w:szCs w:val="34"/>
          </w:rPr>
          <w:t>(</w:t>
        </w:r>
      </w:ins>
      <w:ins w:id="7" w:author="Manoj Kumar" w:date="2024-03-07T17:16:00Z">
        <w:r w:rsidRPr="00D14D41">
          <w:rPr>
            <w:b/>
            <w:sz w:val="36"/>
            <w:szCs w:val="34"/>
            <w:rPrChange w:id="8" w:author="Manoj Kumar" w:date="2024-03-07T17:16:00Z">
              <w:rPr>
                <w:rFonts w:ascii="Calibri,Bold" w:eastAsiaTheme="minorHAnsi" w:hAnsi="Calibri,Bold" w:cs="Calibri,Bold"/>
                <w:b/>
                <w:bCs/>
                <w:sz w:val="24"/>
                <w:szCs w:val="24"/>
                <w:lang w:val="en-IN"/>
              </w:rPr>
            </w:rPrChange>
          </w:rPr>
          <w:t>BSCK307</w:t>
        </w:r>
      </w:ins>
      <w:ins w:id="9" w:author="Manoj Kumar" w:date="2024-03-07T17:17:00Z">
        <w:r>
          <w:rPr>
            <w:b/>
            <w:sz w:val="36"/>
            <w:szCs w:val="34"/>
          </w:rPr>
          <w:t>)</w:t>
        </w:r>
      </w:ins>
    </w:p>
    <w:p w14:paraId="3AA09249" w14:textId="77777777" w:rsidR="00661A2B" w:rsidRDefault="00B05750" w:rsidP="00661A2B">
      <w:pPr>
        <w:tabs>
          <w:tab w:val="left" w:pos="8543"/>
        </w:tabs>
        <w:spacing w:before="120" w:after="120" w:line="360" w:lineRule="auto"/>
        <w:ind w:right="60"/>
        <w:jc w:val="center"/>
        <w:rPr>
          <w:b/>
          <w:sz w:val="24"/>
        </w:rPr>
      </w:pPr>
      <w:r>
        <w:rPr>
          <w:b/>
          <w:sz w:val="24"/>
        </w:rPr>
        <w:t xml:space="preserve">Submitted in partial fulfilment of the requirements for the award of the degree of Bachelor of Engineering </w:t>
      </w:r>
    </w:p>
    <w:p w14:paraId="55604C36" w14:textId="134C5687" w:rsidR="00B05750" w:rsidRDefault="00661A2B" w:rsidP="00661A2B">
      <w:pPr>
        <w:tabs>
          <w:tab w:val="left" w:pos="8543"/>
        </w:tabs>
        <w:spacing w:before="120" w:after="120"/>
        <w:ind w:right="60"/>
        <w:jc w:val="center"/>
        <w:rPr>
          <w:b/>
          <w:sz w:val="24"/>
        </w:rPr>
      </w:pPr>
      <w:r>
        <w:rPr>
          <w:b/>
          <w:sz w:val="24"/>
        </w:rPr>
        <w:t>I</w:t>
      </w:r>
      <w:r w:rsidR="00B05750">
        <w:rPr>
          <w:b/>
          <w:sz w:val="24"/>
        </w:rPr>
        <w:t>n</w:t>
      </w:r>
    </w:p>
    <w:p w14:paraId="6A589D57" w14:textId="77777777" w:rsidR="00B05750" w:rsidRDefault="00B05750" w:rsidP="00661A2B">
      <w:pPr>
        <w:tabs>
          <w:tab w:val="left" w:pos="8543"/>
        </w:tabs>
        <w:spacing w:before="120" w:after="120"/>
        <w:ind w:right="60"/>
        <w:jc w:val="center"/>
        <w:rPr>
          <w:b/>
          <w:sz w:val="24"/>
        </w:rPr>
      </w:pPr>
      <w:r>
        <w:rPr>
          <w:b/>
          <w:sz w:val="24"/>
        </w:rPr>
        <w:t>Artificial Intelligence &amp; Machine Learning</w:t>
      </w:r>
    </w:p>
    <w:p w14:paraId="5B65AF8E" w14:textId="77777777" w:rsidR="00B05750" w:rsidRDefault="00B05750" w:rsidP="00661A2B">
      <w:pPr>
        <w:tabs>
          <w:tab w:val="left" w:pos="8543"/>
        </w:tabs>
        <w:spacing w:before="120" w:after="120"/>
        <w:ind w:right="60"/>
        <w:jc w:val="center"/>
        <w:rPr>
          <w:b/>
          <w:sz w:val="28"/>
        </w:rPr>
      </w:pPr>
      <w:r>
        <w:rPr>
          <w:b/>
          <w:sz w:val="28"/>
        </w:rPr>
        <w:t>Submitted by</w:t>
      </w:r>
    </w:p>
    <w:p w14:paraId="4BDA4819" w14:textId="50BF8DFC" w:rsidR="0019186D" w:rsidRPr="00B818A4" w:rsidRDefault="00537FC6" w:rsidP="0019186D">
      <w:pPr>
        <w:pStyle w:val="NormalWeb"/>
        <w:shd w:val="clear" w:color="auto" w:fill="FFFFFF"/>
        <w:spacing w:before="0" w:beforeAutospacing="0" w:after="0" w:afterAutospacing="0" w:line="360" w:lineRule="auto"/>
        <w:jc w:val="center"/>
        <w:textAlignment w:val="baseline"/>
        <w:rPr>
          <w:ins w:id="10" w:author="Manoj Kumar" w:date="2024-07-30T10:45:00Z"/>
          <w:b/>
          <w:bCs/>
          <w:color w:val="FF0000"/>
          <w:bdr w:val="none" w:sz="0" w:space="0" w:color="auto" w:frame="1"/>
        </w:rPr>
      </w:pPr>
      <w:r>
        <w:rPr>
          <w:b/>
          <w:bCs/>
          <w:color w:val="FF0000"/>
          <w:bdr w:val="none" w:sz="0" w:space="0" w:color="auto" w:frame="1"/>
        </w:rPr>
        <w:t>Nihar D</w:t>
      </w:r>
    </w:p>
    <w:p w14:paraId="100CC8B8" w14:textId="64A0C1BF" w:rsidR="0019186D" w:rsidRPr="00B818A4" w:rsidRDefault="00B17AF0" w:rsidP="0019186D">
      <w:pPr>
        <w:pStyle w:val="NormalWeb"/>
        <w:shd w:val="clear" w:color="auto" w:fill="FFFFFF"/>
        <w:spacing w:before="0" w:beforeAutospacing="0" w:after="0" w:afterAutospacing="0" w:line="360" w:lineRule="auto"/>
        <w:jc w:val="center"/>
        <w:textAlignment w:val="baseline"/>
        <w:rPr>
          <w:ins w:id="11" w:author="Manoj Kumar" w:date="2024-07-30T10:45:00Z"/>
          <w:b/>
          <w:bCs/>
          <w:color w:val="FF0000"/>
          <w:bdr w:val="none" w:sz="0" w:space="0" w:color="auto" w:frame="1"/>
        </w:rPr>
      </w:pPr>
      <w:r>
        <w:rPr>
          <w:noProof/>
        </w:rPr>
        <w:drawing>
          <wp:anchor distT="0" distB="0" distL="114300" distR="114300" simplePos="0" relativeHeight="251651072" behindDoc="0" locked="0" layoutInCell="1" allowOverlap="1" wp14:anchorId="1620DA21" wp14:editId="67DB0E20">
            <wp:simplePos x="0" y="0"/>
            <wp:positionH relativeFrom="margin">
              <wp:align>center</wp:align>
            </wp:positionH>
            <wp:positionV relativeFrom="paragraph">
              <wp:posOffset>521027</wp:posOffset>
            </wp:positionV>
            <wp:extent cx="1375410" cy="1629410"/>
            <wp:effectExtent l="0" t="0" r="0" b="8890"/>
            <wp:wrapTopAndBottom/>
            <wp:docPr id="4" name="image2.jpeg" descr="Description: C:\Users\Abhilash\Desktop\thumbnail.aspx.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jpeg" descr="Description: C:\Users\Abhilash\Desktop\thumbnail.aspx.jpg"/>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7430" cy="16312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FC6">
        <w:rPr>
          <w:b/>
          <w:bCs/>
          <w:color w:val="FF0000"/>
          <w:bdr w:val="none" w:sz="0" w:space="0" w:color="auto" w:frame="1"/>
        </w:rPr>
        <w:t>1BI24AI403</w:t>
      </w:r>
    </w:p>
    <w:p w14:paraId="04886B20" w14:textId="2F129F0E" w:rsidR="00661A2B" w:rsidRPr="0019186D" w:rsidDel="0019186D" w:rsidRDefault="00661A2B" w:rsidP="00661A2B">
      <w:pPr>
        <w:tabs>
          <w:tab w:val="left" w:pos="8543"/>
        </w:tabs>
        <w:spacing w:before="120" w:after="120"/>
        <w:ind w:right="60"/>
        <w:jc w:val="center"/>
        <w:rPr>
          <w:del w:id="12" w:author="Manoj Kumar" w:date="2024-07-30T10:45:00Z"/>
          <w:b/>
          <w:color w:val="000000" w:themeColor="text1"/>
          <w:sz w:val="28"/>
          <w:rPrChange w:id="13" w:author="Manoj Kumar" w:date="2024-07-30T10:45:00Z">
            <w:rPr>
              <w:del w:id="14" w:author="Manoj Kumar" w:date="2024-07-30T10:45:00Z"/>
              <w:b/>
              <w:color w:val="FF0000"/>
              <w:sz w:val="28"/>
            </w:rPr>
          </w:rPrChange>
        </w:rPr>
      </w:pPr>
      <w:del w:id="15" w:author="Manoj Kumar" w:date="2024-07-30T10:45:00Z">
        <w:r w:rsidRPr="0019186D" w:rsidDel="0019186D">
          <w:rPr>
            <w:b/>
            <w:color w:val="000000" w:themeColor="text1"/>
            <w:sz w:val="28"/>
            <w:rPrChange w:id="16" w:author="Manoj Kumar" w:date="2024-07-30T10:45:00Z">
              <w:rPr>
                <w:b/>
                <w:color w:val="FF0000"/>
                <w:sz w:val="28"/>
              </w:rPr>
            </w:rPrChange>
          </w:rPr>
          <w:delText>Bhavani N</w:delText>
        </w:r>
      </w:del>
    </w:p>
    <w:p w14:paraId="2FE5CDBC" w14:textId="79870511" w:rsidR="00661A2B" w:rsidRPr="0019186D" w:rsidDel="0019186D" w:rsidRDefault="00661A2B" w:rsidP="00661A2B">
      <w:pPr>
        <w:tabs>
          <w:tab w:val="left" w:pos="8543"/>
        </w:tabs>
        <w:spacing w:before="120" w:after="120"/>
        <w:ind w:right="60"/>
        <w:jc w:val="center"/>
        <w:rPr>
          <w:del w:id="17" w:author="Manoj Kumar" w:date="2024-07-30T10:45:00Z"/>
          <w:b/>
          <w:color w:val="000000" w:themeColor="text1"/>
          <w:sz w:val="28"/>
          <w:rPrChange w:id="18" w:author="Manoj Kumar" w:date="2024-07-30T10:45:00Z">
            <w:rPr>
              <w:del w:id="19" w:author="Manoj Kumar" w:date="2024-07-30T10:45:00Z"/>
              <w:b/>
              <w:color w:val="FF0000"/>
              <w:sz w:val="28"/>
            </w:rPr>
          </w:rPrChange>
        </w:rPr>
      </w:pPr>
      <w:del w:id="20" w:author="Manoj Kumar" w:date="2024-07-30T10:45:00Z">
        <w:r w:rsidRPr="0019186D" w:rsidDel="0019186D">
          <w:rPr>
            <w:b/>
            <w:color w:val="000000" w:themeColor="text1"/>
            <w:sz w:val="28"/>
            <w:rPrChange w:id="21" w:author="Manoj Kumar" w:date="2024-07-30T10:45:00Z">
              <w:rPr>
                <w:b/>
                <w:color w:val="FF0000"/>
                <w:sz w:val="28"/>
              </w:rPr>
            </w:rPrChange>
          </w:rPr>
          <w:delText>1BI22AI012</w:delText>
        </w:r>
      </w:del>
    </w:p>
    <w:p w14:paraId="305E3660" w14:textId="69261380" w:rsidR="00661A2B" w:rsidRPr="0019186D" w:rsidRDefault="00661A2B" w:rsidP="00661A2B">
      <w:pPr>
        <w:spacing w:before="240" w:after="240" w:line="360" w:lineRule="auto"/>
        <w:ind w:right="60"/>
        <w:jc w:val="center"/>
        <w:rPr>
          <w:b/>
          <w:color w:val="FF0000"/>
          <w:sz w:val="28"/>
          <w:rPrChange w:id="22" w:author="Manoj Kumar" w:date="2024-07-30T10:45:00Z">
            <w:rPr>
              <w:b/>
              <w:sz w:val="28"/>
            </w:rPr>
          </w:rPrChange>
        </w:rPr>
      </w:pPr>
      <w:r>
        <w:rPr>
          <w:b/>
          <w:sz w:val="28"/>
        </w:rPr>
        <w:t xml:space="preserve">For the academic Year </w:t>
      </w:r>
      <w:r w:rsidRPr="00B17AF0">
        <w:rPr>
          <w:b/>
          <w:sz w:val="28"/>
        </w:rPr>
        <w:t>20</w:t>
      </w:r>
      <w:ins w:id="23" w:author="Office1" w:date="2024-12-16T17:27:00Z">
        <w:r w:rsidR="00B17AF0" w:rsidRPr="00B17AF0">
          <w:rPr>
            <w:b/>
            <w:sz w:val="28"/>
            <w:rPrChange w:id="24" w:author="Office1" w:date="2024-12-16T17:27:00Z">
              <w:rPr>
                <w:b/>
                <w:color w:val="FF0000"/>
                <w:sz w:val="28"/>
              </w:rPr>
            </w:rPrChange>
          </w:rPr>
          <w:t>24</w:t>
        </w:r>
      </w:ins>
      <w:ins w:id="25" w:author="Manoj Kumar" w:date="2024-07-30T10:45:00Z">
        <w:del w:id="26" w:author="Office1" w:date="2024-12-16T17:27:00Z">
          <w:r w:rsidR="0019186D" w:rsidRPr="00B17AF0" w:rsidDel="00B17AF0">
            <w:rPr>
              <w:b/>
              <w:sz w:val="28"/>
              <w:rPrChange w:id="27" w:author="Office1" w:date="2024-12-16T17:27:00Z">
                <w:rPr>
                  <w:b/>
                  <w:color w:val="FF0000"/>
                  <w:sz w:val="28"/>
                </w:rPr>
              </w:rPrChange>
            </w:rPr>
            <w:delText>XX</w:delText>
          </w:r>
        </w:del>
      </w:ins>
      <w:del w:id="28" w:author="Manoj Kumar" w:date="2024-07-30T10:45:00Z">
        <w:r w:rsidRPr="00B17AF0" w:rsidDel="0019186D">
          <w:rPr>
            <w:b/>
            <w:sz w:val="28"/>
          </w:rPr>
          <w:delText>23</w:delText>
        </w:r>
      </w:del>
      <w:r w:rsidRPr="00B17AF0">
        <w:rPr>
          <w:b/>
          <w:sz w:val="28"/>
        </w:rPr>
        <w:t>-20</w:t>
      </w:r>
      <w:ins w:id="29" w:author="Office1" w:date="2024-12-16T17:27:00Z">
        <w:r w:rsidR="00B17AF0" w:rsidRPr="00B17AF0">
          <w:rPr>
            <w:b/>
            <w:sz w:val="28"/>
            <w:rPrChange w:id="30" w:author="Office1" w:date="2024-12-16T17:27:00Z">
              <w:rPr>
                <w:b/>
                <w:color w:val="FF0000"/>
                <w:sz w:val="28"/>
              </w:rPr>
            </w:rPrChange>
          </w:rPr>
          <w:t>25</w:t>
        </w:r>
      </w:ins>
      <w:ins w:id="31" w:author="Manoj Kumar" w:date="2024-07-30T10:46:00Z">
        <w:del w:id="32" w:author="Office1" w:date="2024-12-16T17:27:00Z">
          <w:r w:rsidR="0019186D" w:rsidDel="00B17AF0">
            <w:rPr>
              <w:b/>
              <w:color w:val="FF0000"/>
              <w:sz w:val="28"/>
            </w:rPr>
            <w:delText>XX</w:delText>
          </w:r>
        </w:del>
      </w:ins>
      <w:del w:id="33" w:author="Manoj Kumar" w:date="2024-07-30T10:46:00Z">
        <w:r w:rsidRPr="0019186D" w:rsidDel="0019186D">
          <w:rPr>
            <w:b/>
            <w:color w:val="FF0000"/>
            <w:sz w:val="28"/>
            <w:rPrChange w:id="34" w:author="Manoj Kumar" w:date="2024-07-30T10:45:00Z">
              <w:rPr>
                <w:b/>
                <w:sz w:val="28"/>
              </w:rPr>
            </w:rPrChange>
          </w:rPr>
          <w:delText>24</w:delText>
        </w:r>
      </w:del>
    </w:p>
    <w:p w14:paraId="2D7AC2DE" w14:textId="5DAFAA12" w:rsidR="00B05750" w:rsidRPr="00661A2B" w:rsidRDefault="00B05750" w:rsidP="004578FE">
      <w:pPr>
        <w:spacing w:before="360" w:after="120" w:line="360" w:lineRule="auto"/>
        <w:ind w:left="-450" w:right="-210"/>
        <w:jc w:val="center"/>
        <w:rPr>
          <w:b/>
          <w:sz w:val="28"/>
          <w:szCs w:val="28"/>
        </w:rPr>
      </w:pPr>
      <w:r w:rsidRPr="00661A2B">
        <w:rPr>
          <w:b/>
          <w:sz w:val="28"/>
          <w:szCs w:val="28"/>
        </w:rPr>
        <w:t>DEPARTMENT OF ARTIFICIAL INTELLIGENCE &amp; MACHINE LEARNING</w:t>
      </w:r>
    </w:p>
    <w:p w14:paraId="59928155" w14:textId="77777777" w:rsidR="00B05750" w:rsidRDefault="00B05750" w:rsidP="00FE743A">
      <w:pPr>
        <w:tabs>
          <w:tab w:val="left" w:pos="8543"/>
        </w:tabs>
        <w:spacing w:before="60" w:after="60"/>
        <w:ind w:right="60"/>
        <w:jc w:val="center"/>
        <w:rPr>
          <w:b/>
          <w:sz w:val="32"/>
        </w:rPr>
      </w:pPr>
      <w:r>
        <w:rPr>
          <w:b/>
          <w:sz w:val="32"/>
        </w:rPr>
        <w:t>BANGALORE INSTITUTE OF TECHNOLOGY</w:t>
      </w:r>
    </w:p>
    <w:p w14:paraId="64788D0B" w14:textId="1E2E3C4A" w:rsidR="00B05750" w:rsidRDefault="00E919C2" w:rsidP="00FE743A">
      <w:pPr>
        <w:pStyle w:val="BodyText"/>
        <w:tabs>
          <w:tab w:val="left" w:pos="8543"/>
        </w:tabs>
        <w:spacing w:before="60" w:after="60"/>
        <w:ind w:right="60"/>
        <w:jc w:val="center"/>
      </w:pPr>
      <w:r>
        <w:t>K.R. Road, V.V. Pura</w:t>
      </w:r>
      <w:r w:rsidR="00B05750">
        <w:t>, Bengaluru-560 004</w:t>
      </w:r>
    </w:p>
    <w:p w14:paraId="047CA052" w14:textId="055FF48A" w:rsidR="00661A2B" w:rsidRPr="003E7150" w:rsidDel="00B17AF0" w:rsidRDefault="00B05750" w:rsidP="00FE743A">
      <w:pPr>
        <w:tabs>
          <w:tab w:val="left" w:pos="8543"/>
        </w:tabs>
        <w:spacing w:before="60" w:after="60"/>
        <w:ind w:right="60"/>
        <w:jc w:val="center"/>
        <w:rPr>
          <w:del w:id="35" w:author="Office1" w:date="2024-12-16T17:27:00Z"/>
          <w:b/>
          <w:color w:val="FF0000"/>
          <w:sz w:val="28"/>
          <w:rPrChange w:id="36" w:author="Manoj Kumar" w:date="2024-12-13T17:13:00Z">
            <w:rPr>
              <w:del w:id="37" w:author="Office1" w:date="2024-12-16T17:27:00Z"/>
              <w:b/>
              <w:sz w:val="28"/>
            </w:rPr>
          </w:rPrChange>
        </w:rPr>
      </w:pPr>
      <w:del w:id="38" w:author="Office1" w:date="2024-12-16T17:27:00Z">
        <w:r w:rsidRPr="003E7150" w:rsidDel="00B17AF0">
          <w:rPr>
            <w:b/>
            <w:color w:val="FF0000"/>
            <w:sz w:val="28"/>
            <w:rPrChange w:id="39" w:author="Manoj Kumar" w:date="2024-12-13T17:13:00Z">
              <w:rPr>
                <w:b/>
                <w:sz w:val="28"/>
              </w:rPr>
            </w:rPrChange>
          </w:rPr>
          <w:delText>20</w:delText>
        </w:r>
      </w:del>
      <w:ins w:id="40" w:author="Manoj Kumar" w:date="2024-07-30T10:46:00Z">
        <w:del w:id="41" w:author="Office1" w:date="2024-12-16T17:27:00Z">
          <w:r w:rsidR="0019186D" w:rsidRPr="003E7150" w:rsidDel="00B17AF0">
            <w:rPr>
              <w:b/>
              <w:color w:val="FF0000"/>
              <w:sz w:val="28"/>
              <w:rPrChange w:id="42" w:author="Manoj Kumar" w:date="2024-12-13T17:13:00Z">
                <w:rPr>
                  <w:b/>
                  <w:sz w:val="28"/>
                </w:rPr>
              </w:rPrChange>
            </w:rPr>
            <w:delText>XX</w:delText>
          </w:r>
        </w:del>
      </w:ins>
      <w:del w:id="43" w:author="Office1" w:date="2024-12-16T17:27:00Z">
        <w:r w:rsidRPr="003E7150" w:rsidDel="00B17AF0">
          <w:rPr>
            <w:b/>
            <w:color w:val="FF0000"/>
            <w:sz w:val="28"/>
            <w:rPrChange w:id="44" w:author="Manoj Kumar" w:date="2024-12-13T17:13:00Z">
              <w:rPr>
                <w:b/>
                <w:sz w:val="28"/>
              </w:rPr>
            </w:rPrChange>
          </w:rPr>
          <w:delText>22-20</w:delText>
        </w:r>
      </w:del>
      <w:ins w:id="45" w:author="Manoj Kumar" w:date="2024-07-30T10:46:00Z">
        <w:del w:id="46" w:author="Office1" w:date="2024-12-16T17:27:00Z">
          <w:r w:rsidR="0019186D" w:rsidRPr="003E7150" w:rsidDel="00B17AF0">
            <w:rPr>
              <w:b/>
              <w:color w:val="FF0000"/>
              <w:sz w:val="28"/>
              <w:rPrChange w:id="47" w:author="Manoj Kumar" w:date="2024-12-13T17:13:00Z">
                <w:rPr>
                  <w:b/>
                  <w:sz w:val="28"/>
                </w:rPr>
              </w:rPrChange>
            </w:rPr>
            <w:delText>XX</w:delText>
          </w:r>
        </w:del>
      </w:ins>
      <w:del w:id="48" w:author="Office1" w:date="2024-12-16T17:27:00Z">
        <w:r w:rsidRPr="003E7150" w:rsidDel="00B17AF0">
          <w:rPr>
            <w:b/>
            <w:color w:val="FF0000"/>
            <w:sz w:val="28"/>
            <w:rPrChange w:id="49" w:author="Manoj Kumar" w:date="2024-12-13T17:13:00Z">
              <w:rPr>
                <w:b/>
                <w:sz w:val="28"/>
              </w:rPr>
            </w:rPrChange>
          </w:rPr>
          <w:delText>23</w:delText>
        </w:r>
      </w:del>
    </w:p>
    <w:p w14:paraId="25FFE8B9" w14:textId="77777777" w:rsidR="006F5DB2" w:rsidRDefault="006F5DB2" w:rsidP="00661A2B">
      <w:pPr>
        <w:tabs>
          <w:tab w:val="left" w:pos="8543"/>
        </w:tabs>
        <w:spacing w:before="120" w:after="120"/>
        <w:ind w:right="483"/>
        <w:jc w:val="center"/>
        <w:rPr>
          <w:ins w:id="50" w:author="Manoj Kumar" w:date="2024-03-07T16:49:00Z"/>
          <w:b/>
          <w:sz w:val="28"/>
        </w:rPr>
        <w:sectPr w:rsidR="006F5DB2" w:rsidSect="00BA1532">
          <w:footerReference w:type="default" r:id="rId10"/>
          <w:footerReference w:type="first" r:id="rId11"/>
          <w:pgSz w:w="11909" w:h="16834" w:code="9"/>
          <w:pgMar w:top="1280" w:right="1140" w:bottom="576" w:left="1584" w:header="720" w:footer="720" w:gutter="0"/>
          <w:cols w:space="720"/>
          <w:titlePg/>
          <w:docGrid w:linePitch="299"/>
        </w:sectPr>
      </w:pPr>
    </w:p>
    <w:p w14:paraId="31D34151" w14:textId="77777777" w:rsidR="006F5DB2" w:rsidRPr="00D64A35" w:rsidRDefault="006F5DB2">
      <w:pPr>
        <w:spacing w:line="276" w:lineRule="auto"/>
        <w:jc w:val="center"/>
        <w:rPr>
          <w:ins w:id="58" w:author="Manoj Kumar" w:date="2024-03-07T16:49:00Z"/>
          <w:b/>
          <w:sz w:val="28"/>
          <w:szCs w:val="28"/>
        </w:rPr>
        <w:pPrChange w:id="59" w:author="Manoj Kumar" w:date="2024-03-07T16:49:00Z">
          <w:pPr>
            <w:contextualSpacing/>
            <w:jc w:val="center"/>
          </w:pPr>
        </w:pPrChange>
      </w:pPr>
      <w:ins w:id="60" w:author="Manoj Kumar" w:date="2024-03-07T16:49:00Z">
        <w:r w:rsidRPr="006F5DB2">
          <w:rPr>
            <w:b/>
            <w:sz w:val="36"/>
            <w:szCs w:val="36"/>
            <w:rPrChange w:id="61" w:author="Manoj Kumar" w:date="2024-03-07T16:49:00Z">
              <w:rPr>
                <w:b/>
                <w:sz w:val="28"/>
                <w:szCs w:val="28"/>
              </w:rPr>
            </w:rPrChange>
          </w:rPr>
          <w:lastRenderedPageBreak/>
          <w:t>VISVESVARAYA TECHNOLOGICAL UNIVERSITY</w:t>
        </w:r>
      </w:ins>
    </w:p>
    <w:p w14:paraId="107D83B7" w14:textId="77777777" w:rsidR="006F5DB2" w:rsidRPr="00D64A35" w:rsidRDefault="006F5DB2">
      <w:pPr>
        <w:spacing w:after="240" w:line="276" w:lineRule="auto"/>
        <w:jc w:val="center"/>
        <w:rPr>
          <w:ins w:id="62" w:author="Manoj Kumar" w:date="2024-03-07T16:49:00Z"/>
          <w:b/>
          <w:sz w:val="28"/>
          <w:szCs w:val="28"/>
        </w:rPr>
        <w:pPrChange w:id="63" w:author="Manoj Kumar" w:date="2024-03-07T16:49:00Z">
          <w:pPr>
            <w:contextualSpacing/>
            <w:jc w:val="center"/>
          </w:pPr>
        </w:pPrChange>
      </w:pPr>
      <w:ins w:id="64" w:author="Manoj Kumar" w:date="2024-03-07T16:49:00Z">
        <w:r w:rsidRPr="00D64A35">
          <w:rPr>
            <w:b/>
            <w:sz w:val="28"/>
            <w:szCs w:val="28"/>
          </w:rPr>
          <w:t>“Jnana Sangama”, Belagavi-590018, Karnataka</w:t>
        </w:r>
      </w:ins>
    </w:p>
    <w:p w14:paraId="47485F2D" w14:textId="77777777" w:rsidR="006F5DB2" w:rsidRPr="006F5DB2" w:rsidRDefault="006F5DB2">
      <w:pPr>
        <w:spacing w:before="120" w:after="120"/>
        <w:jc w:val="center"/>
        <w:rPr>
          <w:ins w:id="65" w:author="Manoj Kumar" w:date="2024-03-07T16:49:00Z"/>
          <w:b/>
          <w:sz w:val="32"/>
          <w:szCs w:val="32"/>
          <w:rPrChange w:id="66" w:author="Manoj Kumar" w:date="2024-03-07T16:50:00Z">
            <w:rPr>
              <w:ins w:id="67" w:author="Manoj Kumar" w:date="2024-03-07T16:49:00Z"/>
              <w:b/>
              <w:sz w:val="28"/>
              <w:szCs w:val="28"/>
            </w:rPr>
          </w:rPrChange>
        </w:rPr>
        <w:pPrChange w:id="68" w:author="Manoj Kumar" w:date="2024-03-07T16:59:00Z">
          <w:pPr>
            <w:contextualSpacing/>
            <w:jc w:val="center"/>
          </w:pPr>
        </w:pPrChange>
      </w:pPr>
      <w:ins w:id="69" w:author="Manoj Kumar" w:date="2024-03-07T16:49:00Z">
        <w:r w:rsidRPr="006F5DB2">
          <w:rPr>
            <w:b/>
            <w:sz w:val="32"/>
            <w:szCs w:val="32"/>
            <w:rPrChange w:id="70" w:author="Manoj Kumar" w:date="2024-03-07T16:50:00Z">
              <w:rPr>
                <w:b/>
                <w:sz w:val="28"/>
                <w:szCs w:val="28"/>
              </w:rPr>
            </w:rPrChange>
          </w:rPr>
          <w:t>BANGALORE INSTITUTE OF TECHNOLOGY</w:t>
        </w:r>
      </w:ins>
    </w:p>
    <w:p w14:paraId="3E7811E5" w14:textId="77777777" w:rsidR="006F5DB2" w:rsidRPr="006F5DB2" w:rsidRDefault="006F5DB2">
      <w:pPr>
        <w:ind w:left="-144"/>
        <w:jc w:val="center"/>
        <w:rPr>
          <w:ins w:id="71" w:author="Manoj Kumar" w:date="2024-03-07T16:49:00Z"/>
          <w:b/>
          <w:i/>
          <w:sz w:val="32"/>
          <w:szCs w:val="32"/>
          <w:rPrChange w:id="72" w:author="Manoj Kumar" w:date="2024-03-07T16:50:00Z">
            <w:rPr>
              <w:ins w:id="73" w:author="Manoj Kumar" w:date="2024-03-07T16:49:00Z"/>
              <w:b/>
              <w:i/>
              <w:sz w:val="28"/>
              <w:szCs w:val="28"/>
            </w:rPr>
          </w:rPrChange>
        </w:rPr>
        <w:pPrChange w:id="74" w:author="Manoj Kumar" w:date="2024-03-07T16:49:00Z">
          <w:pPr>
            <w:ind w:left="-144"/>
            <w:contextualSpacing/>
            <w:jc w:val="center"/>
          </w:pPr>
        </w:pPrChange>
      </w:pPr>
      <w:ins w:id="75" w:author="Manoj Kumar" w:date="2024-03-07T16:49:00Z">
        <w:r w:rsidRPr="006F5DB2">
          <w:rPr>
            <w:b/>
            <w:sz w:val="32"/>
            <w:szCs w:val="32"/>
            <w:rPrChange w:id="76" w:author="Manoj Kumar" w:date="2024-03-07T16:50:00Z">
              <w:rPr>
                <w:b/>
                <w:sz w:val="28"/>
                <w:szCs w:val="28"/>
              </w:rPr>
            </w:rPrChange>
          </w:rPr>
          <w:t>Department of Artificial Intelligence &amp; Machine Learning</w:t>
        </w:r>
      </w:ins>
    </w:p>
    <w:p w14:paraId="1F536226" w14:textId="21077614" w:rsidR="006F5DB2" w:rsidRPr="006F5DB2" w:rsidRDefault="006F5DB2" w:rsidP="006F5DB2">
      <w:pPr>
        <w:contextualSpacing/>
        <w:jc w:val="center"/>
        <w:rPr>
          <w:ins w:id="77" w:author="Manoj Kumar" w:date="2024-03-07T16:49:00Z"/>
          <w:b/>
          <w:sz w:val="24"/>
          <w:szCs w:val="24"/>
          <w:rPrChange w:id="78" w:author="Manoj Kumar" w:date="2024-03-07T16:50:00Z">
            <w:rPr>
              <w:ins w:id="79" w:author="Manoj Kumar" w:date="2024-03-07T16:49:00Z"/>
              <w:b/>
            </w:rPr>
          </w:rPrChange>
        </w:rPr>
      </w:pPr>
      <w:ins w:id="80" w:author="Manoj Kumar" w:date="2024-03-07T16:49:00Z">
        <w:r w:rsidRPr="006F5DB2">
          <w:rPr>
            <w:b/>
            <w:sz w:val="24"/>
            <w:szCs w:val="24"/>
            <w:rPrChange w:id="81" w:author="Manoj Kumar" w:date="2024-03-07T16:50:00Z">
              <w:rPr>
                <w:b/>
              </w:rPr>
            </w:rPrChange>
          </w:rPr>
          <w:t>K.R. Road, V.V.</w:t>
        </w:r>
      </w:ins>
      <w:r w:rsidR="00E919C2">
        <w:rPr>
          <w:b/>
          <w:sz w:val="24"/>
          <w:szCs w:val="24"/>
        </w:rPr>
        <w:t xml:space="preserve"> </w:t>
      </w:r>
      <w:ins w:id="82" w:author="Manoj Kumar" w:date="2024-03-07T16:49:00Z">
        <w:r w:rsidRPr="006F5DB2">
          <w:rPr>
            <w:b/>
            <w:sz w:val="24"/>
            <w:szCs w:val="24"/>
            <w:rPrChange w:id="83" w:author="Manoj Kumar" w:date="2024-03-07T16:50:00Z">
              <w:rPr>
                <w:b/>
              </w:rPr>
            </w:rPrChange>
          </w:rPr>
          <w:t>Pura, Bengaluru-560 004</w:t>
        </w:r>
      </w:ins>
    </w:p>
    <w:p w14:paraId="5CE90B1E" w14:textId="77777777" w:rsidR="006F5DB2" w:rsidRPr="00D64A35" w:rsidRDefault="006F5DB2" w:rsidP="006F5DB2">
      <w:pPr>
        <w:contextualSpacing/>
        <w:jc w:val="center"/>
        <w:rPr>
          <w:ins w:id="84" w:author="Manoj Kumar" w:date="2024-03-07T16:49:00Z"/>
          <w:b/>
          <w:sz w:val="28"/>
          <w:szCs w:val="28"/>
        </w:rPr>
      </w:pPr>
    </w:p>
    <w:p w14:paraId="735C6A64" w14:textId="67C76BE9" w:rsidR="006F5DB2" w:rsidRPr="00D64A35" w:rsidRDefault="006F5DB2" w:rsidP="006F5DB2">
      <w:pPr>
        <w:jc w:val="center"/>
        <w:rPr>
          <w:ins w:id="85" w:author="Manoj Kumar" w:date="2024-03-07T16:49:00Z"/>
          <w:b/>
          <w:sz w:val="28"/>
          <w:szCs w:val="28"/>
        </w:rPr>
      </w:pPr>
      <w:ins w:id="86" w:author="Manoj Kumar" w:date="2024-03-07T16:49:00Z">
        <w:r w:rsidRPr="00FF3D5A">
          <w:rPr>
            <w:noProof/>
            <w:lang w:val="en-IN" w:eastAsia="en-IN"/>
          </w:rPr>
          <w:drawing>
            <wp:inline distT="0" distB="0" distL="0" distR="0" wp14:anchorId="33FAA686" wp14:editId="520A14A9">
              <wp:extent cx="1416050" cy="1327150"/>
              <wp:effectExtent l="0" t="0" r="0" b="6350"/>
              <wp:docPr id="1067687378" name="Picture 1" descr="Image result for bangalore institute of technolog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bangalore institute of technology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6050" cy="1327150"/>
                      </a:xfrm>
                      <a:prstGeom prst="rect">
                        <a:avLst/>
                      </a:prstGeom>
                      <a:noFill/>
                      <a:ln>
                        <a:noFill/>
                      </a:ln>
                    </pic:spPr>
                  </pic:pic>
                </a:graphicData>
              </a:graphic>
            </wp:inline>
          </w:drawing>
        </w:r>
      </w:ins>
    </w:p>
    <w:p w14:paraId="7F9BF81D" w14:textId="16310894" w:rsidR="006F5DB2" w:rsidRPr="006F5DB2" w:rsidRDefault="006F5DB2">
      <w:pPr>
        <w:spacing w:before="240" w:after="240"/>
        <w:jc w:val="center"/>
        <w:rPr>
          <w:ins w:id="87" w:author="Manoj Kumar" w:date="2024-03-07T16:49:00Z"/>
          <w:color w:val="3E3939"/>
          <w:sz w:val="36"/>
          <w:szCs w:val="36"/>
          <w:rPrChange w:id="88" w:author="Manoj Kumar" w:date="2024-03-07T16:50:00Z">
            <w:rPr>
              <w:ins w:id="89" w:author="Manoj Kumar" w:date="2024-03-07T16:49:00Z"/>
              <w:color w:val="3E3939"/>
            </w:rPr>
          </w:rPrChange>
        </w:rPr>
        <w:pPrChange w:id="90" w:author="Manoj Kumar" w:date="2024-03-07T16:50:00Z">
          <w:pPr>
            <w:pStyle w:val="NormalWeb"/>
            <w:shd w:val="clear" w:color="auto" w:fill="FFFFFF"/>
            <w:spacing w:before="0" w:beforeAutospacing="0" w:after="0" w:afterAutospacing="0"/>
            <w:jc w:val="center"/>
            <w:textAlignment w:val="baseline"/>
          </w:pPr>
        </w:pPrChange>
      </w:pPr>
      <w:ins w:id="91" w:author="Manoj Kumar" w:date="2024-03-07T16:49:00Z">
        <w:r w:rsidRPr="006F5DB2">
          <w:rPr>
            <w:b/>
            <w:bCs/>
            <w:i/>
            <w:sz w:val="36"/>
            <w:szCs w:val="36"/>
            <w:rPrChange w:id="92" w:author="Manoj Kumar" w:date="2024-03-07T16:50:00Z">
              <w:rPr>
                <w:b/>
                <w:bCs/>
                <w:i/>
              </w:rPr>
            </w:rPrChange>
          </w:rPr>
          <w:t>Certificate</w:t>
        </w:r>
        <w:r w:rsidRPr="006F5DB2">
          <w:rPr>
            <w:sz w:val="36"/>
            <w:szCs w:val="36"/>
            <w:rPrChange w:id="93" w:author="Manoj Kumar" w:date="2024-03-07T16:50:00Z">
              <w:rPr/>
            </w:rPrChange>
          </w:rPr>
          <w:tab/>
        </w:r>
        <w:r w:rsidRPr="006F5DB2">
          <w:rPr>
            <w:rStyle w:val="Emphasis"/>
            <w:b/>
            <w:bCs/>
            <w:color w:val="3E3939"/>
            <w:sz w:val="36"/>
            <w:szCs w:val="36"/>
            <w:bdr w:val="none" w:sz="0" w:space="0" w:color="auto" w:frame="1"/>
            <w:rPrChange w:id="94" w:author="Manoj Kumar" w:date="2024-03-07T16:50:00Z">
              <w:rPr>
                <w:rStyle w:val="Emphasis"/>
                <w:b/>
                <w:bCs/>
                <w:color w:val="3E3939"/>
                <w:bdr w:val="none" w:sz="0" w:space="0" w:color="auto" w:frame="1"/>
              </w:rPr>
            </w:rPrChange>
          </w:rPr>
          <w:t xml:space="preserve"> </w:t>
        </w:r>
      </w:ins>
    </w:p>
    <w:p w14:paraId="1D8A7CA7" w14:textId="53FD846F" w:rsidR="006F5DB2" w:rsidRPr="000E1C80" w:rsidRDefault="006F5DB2">
      <w:pPr>
        <w:pStyle w:val="NormalWeb"/>
        <w:shd w:val="clear" w:color="auto" w:fill="FFFFFF"/>
        <w:spacing w:before="0" w:beforeAutospacing="0" w:after="0" w:afterAutospacing="0" w:line="360" w:lineRule="auto"/>
        <w:jc w:val="both"/>
        <w:textAlignment w:val="baseline"/>
        <w:rPr>
          <w:ins w:id="95" w:author="Manoj Kumar" w:date="2024-03-07T16:49:00Z"/>
          <w:color w:val="3E3939"/>
          <w:bdr w:val="none" w:sz="0" w:space="0" w:color="auto" w:frame="1"/>
        </w:rPr>
        <w:pPrChange w:id="96" w:author="Manoj Kumar" w:date="2024-03-07T16:50:00Z">
          <w:pPr>
            <w:pStyle w:val="NormalWeb"/>
            <w:shd w:val="clear" w:color="auto" w:fill="FFFFFF"/>
            <w:spacing w:before="0" w:beforeAutospacing="0" w:after="0" w:afterAutospacing="0"/>
            <w:jc w:val="both"/>
            <w:textAlignment w:val="baseline"/>
          </w:pPr>
        </w:pPrChange>
      </w:pPr>
      <w:ins w:id="97" w:author="Manoj Kumar" w:date="2024-03-07T16:49:00Z">
        <w:r w:rsidRPr="000E1C80">
          <w:rPr>
            <w:color w:val="3E3939"/>
            <w:bdr w:val="none" w:sz="0" w:space="0" w:color="auto" w:frame="1"/>
          </w:rPr>
          <w:t xml:space="preserve">This is to certify that </w:t>
        </w:r>
        <w:r w:rsidRPr="00BB1B37">
          <w:rPr>
            <w:b/>
            <w:color w:val="3E3939"/>
            <w:bdr w:val="none" w:sz="0" w:space="0" w:color="auto" w:frame="1"/>
          </w:rPr>
          <w:t>Social Connect and Responsibility</w:t>
        </w:r>
      </w:ins>
      <w:ins w:id="98" w:author="Office1" w:date="2024-12-16T17:27:00Z">
        <w:r w:rsidR="001F41CB">
          <w:rPr>
            <w:b/>
            <w:color w:val="3E3939"/>
            <w:bdr w:val="none" w:sz="0" w:space="0" w:color="auto" w:frame="1"/>
          </w:rPr>
          <w:t xml:space="preserve"> </w:t>
        </w:r>
      </w:ins>
      <w:ins w:id="99" w:author="Manoj Kumar" w:date="2024-03-07T17:17:00Z">
        <w:r w:rsidR="00D14D41">
          <w:rPr>
            <w:b/>
            <w:color w:val="3E3939"/>
            <w:bdr w:val="none" w:sz="0" w:space="0" w:color="auto" w:frame="1"/>
          </w:rPr>
          <w:t>(BSCK307)</w:t>
        </w:r>
      </w:ins>
      <w:ins w:id="100" w:author="Manoj Kumar" w:date="2024-03-07T16:49:00Z">
        <w:r>
          <w:rPr>
            <w:color w:val="3E3939"/>
            <w:bdr w:val="none" w:sz="0" w:space="0" w:color="auto" w:frame="1"/>
          </w:rPr>
          <w:t xml:space="preserve"> </w:t>
        </w:r>
      </w:ins>
      <w:r w:rsidR="00E919C2">
        <w:rPr>
          <w:color w:val="3E3939"/>
          <w:bdr w:val="none" w:sz="0" w:space="0" w:color="auto" w:frame="1"/>
        </w:rPr>
        <w:t xml:space="preserve">work </w:t>
      </w:r>
      <w:ins w:id="101" w:author="Manoj Kumar" w:date="2024-03-07T16:49:00Z">
        <w:r w:rsidRPr="000E1C80">
          <w:rPr>
            <w:color w:val="3E3939"/>
            <w:bdr w:val="none" w:sz="0" w:space="0" w:color="auto" w:frame="1"/>
          </w:rPr>
          <w:t>carried out by</w:t>
        </w:r>
      </w:ins>
    </w:p>
    <w:p w14:paraId="64DCDFEB" w14:textId="6F400EBD" w:rsidR="006F5DB2" w:rsidRPr="006F5DB2" w:rsidRDefault="00537FC6">
      <w:pPr>
        <w:pStyle w:val="NormalWeb"/>
        <w:shd w:val="clear" w:color="auto" w:fill="FFFFFF"/>
        <w:spacing w:before="0" w:beforeAutospacing="0" w:after="0" w:afterAutospacing="0" w:line="360" w:lineRule="auto"/>
        <w:jc w:val="center"/>
        <w:textAlignment w:val="baseline"/>
        <w:rPr>
          <w:ins w:id="102" w:author="Manoj Kumar" w:date="2024-03-07T16:49:00Z"/>
          <w:b/>
          <w:bCs/>
          <w:color w:val="FF0000"/>
          <w:bdr w:val="none" w:sz="0" w:space="0" w:color="auto" w:frame="1"/>
          <w:rPrChange w:id="103" w:author="Manoj Kumar" w:date="2024-03-07T16:50:00Z">
            <w:rPr>
              <w:ins w:id="104" w:author="Manoj Kumar" w:date="2024-03-07T16:49:00Z"/>
              <w:color w:val="3E3939"/>
              <w:bdr w:val="none" w:sz="0" w:space="0" w:color="auto" w:frame="1"/>
            </w:rPr>
          </w:rPrChange>
        </w:rPr>
        <w:pPrChange w:id="105" w:author="Manoj Kumar" w:date="2024-03-07T16:50:00Z">
          <w:pPr>
            <w:pStyle w:val="NormalWeb"/>
            <w:shd w:val="clear" w:color="auto" w:fill="FFFFFF"/>
            <w:spacing w:before="0" w:beforeAutospacing="0" w:after="0" w:afterAutospacing="0"/>
            <w:jc w:val="center"/>
            <w:textAlignment w:val="baseline"/>
          </w:pPr>
        </w:pPrChange>
      </w:pPr>
      <w:r>
        <w:rPr>
          <w:color w:val="FF0000"/>
          <w:bdr w:val="none" w:sz="0" w:space="0" w:color="auto" w:frame="1"/>
        </w:rPr>
        <w:t>Nihar D</w:t>
      </w:r>
    </w:p>
    <w:p w14:paraId="08871EA1" w14:textId="5AD99957" w:rsidR="006F5DB2" w:rsidRPr="006F5DB2" w:rsidRDefault="00537FC6">
      <w:pPr>
        <w:pStyle w:val="NormalWeb"/>
        <w:shd w:val="clear" w:color="auto" w:fill="FFFFFF"/>
        <w:spacing w:before="0" w:beforeAutospacing="0" w:after="0" w:afterAutospacing="0" w:line="360" w:lineRule="auto"/>
        <w:jc w:val="center"/>
        <w:textAlignment w:val="baseline"/>
        <w:rPr>
          <w:ins w:id="106" w:author="Manoj Kumar" w:date="2024-03-07T16:49:00Z"/>
          <w:b/>
          <w:bCs/>
          <w:color w:val="FF0000"/>
          <w:bdr w:val="none" w:sz="0" w:space="0" w:color="auto" w:frame="1"/>
          <w:rPrChange w:id="107" w:author="Manoj Kumar" w:date="2024-03-07T16:50:00Z">
            <w:rPr>
              <w:ins w:id="108" w:author="Manoj Kumar" w:date="2024-03-07T16:49:00Z"/>
              <w:color w:val="3E3939"/>
              <w:bdr w:val="none" w:sz="0" w:space="0" w:color="auto" w:frame="1"/>
            </w:rPr>
          </w:rPrChange>
        </w:rPr>
        <w:pPrChange w:id="109" w:author="Manoj Kumar" w:date="2024-03-07T16:50:00Z">
          <w:pPr>
            <w:pStyle w:val="NormalWeb"/>
            <w:shd w:val="clear" w:color="auto" w:fill="FFFFFF"/>
            <w:spacing w:before="0" w:beforeAutospacing="0" w:after="0" w:afterAutospacing="0"/>
            <w:jc w:val="center"/>
            <w:textAlignment w:val="baseline"/>
          </w:pPr>
        </w:pPrChange>
      </w:pPr>
      <w:r>
        <w:rPr>
          <w:b/>
          <w:bCs/>
          <w:color w:val="FF0000"/>
          <w:bdr w:val="none" w:sz="0" w:space="0" w:color="auto" w:frame="1"/>
        </w:rPr>
        <w:t>1BI24AI403</w:t>
      </w:r>
    </w:p>
    <w:p w14:paraId="4454C813" w14:textId="765CE010" w:rsidR="006F5DB2" w:rsidRPr="000E1C80" w:rsidRDefault="006F5DB2" w:rsidP="006F5DB2">
      <w:pPr>
        <w:pStyle w:val="NormalWeb"/>
        <w:shd w:val="clear" w:color="auto" w:fill="FFFFFF"/>
        <w:spacing w:before="0" w:beforeAutospacing="0" w:after="0" w:afterAutospacing="0" w:line="360" w:lineRule="auto"/>
        <w:jc w:val="both"/>
        <w:textAlignment w:val="baseline"/>
        <w:rPr>
          <w:ins w:id="110" w:author="Manoj Kumar" w:date="2024-03-07T16:49:00Z"/>
          <w:color w:val="3E3939"/>
          <w:bdr w:val="none" w:sz="0" w:space="0" w:color="auto" w:frame="1"/>
        </w:rPr>
      </w:pPr>
      <w:ins w:id="111" w:author="Manoj Kumar" w:date="2024-03-07T16:49:00Z">
        <w:r w:rsidRPr="000E1C80">
          <w:rPr>
            <w:color w:val="3E3939"/>
            <w:bdr w:val="none" w:sz="0" w:space="0" w:color="auto" w:frame="1"/>
          </w:rPr>
          <w:t xml:space="preserve">a </w:t>
        </w:r>
        <w:proofErr w:type="spellStart"/>
        <w:r w:rsidRPr="000E1C80">
          <w:rPr>
            <w:color w:val="3E3939"/>
            <w:bdr w:val="none" w:sz="0" w:space="0" w:color="auto" w:frame="1"/>
          </w:rPr>
          <w:t>bonafide</w:t>
        </w:r>
        <w:proofErr w:type="spellEnd"/>
        <w:r w:rsidRPr="000E1C80">
          <w:rPr>
            <w:color w:val="3E3939"/>
            <w:bdr w:val="none" w:sz="0" w:space="0" w:color="auto" w:frame="1"/>
          </w:rPr>
          <w:t xml:space="preserve"> student of </w:t>
        </w:r>
        <w:r w:rsidRPr="000E1C80">
          <w:rPr>
            <w:b/>
            <w:color w:val="3E3939"/>
            <w:bdr w:val="none" w:sz="0" w:space="0" w:color="auto" w:frame="1"/>
          </w:rPr>
          <w:t>Bangalore Institute of Technology</w:t>
        </w:r>
        <w:r w:rsidRPr="000E1C80">
          <w:rPr>
            <w:color w:val="3E3939"/>
            <w:bdr w:val="none" w:sz="0" w:space="0" w:color="auto" w:frame="1"/>
          </w:rPr>
          <w:t xml:space="preserve"> in partial fulfilment for the award of degree of </w:t>
        </w:r>
        <w:r w:rsidRPr="00E1540F">
          <w:rPr>
            <w:b/>
          </w:rPr>
          <w:t>Bachelor of Engineering</w:t>
        </w:r>
        <w:r>
          <w:rPr>
            <w:b/>
            <w:i/>
            <w:sz w:val="28"/>
            <w:szCs w:val="28"/>
          </w:rPr>
          <w:t xml:space="preserve"> </w:t>
        </w:r>
        <w:r w:rsidRPr="000E1C80">
          <w:rPr>
            <w:color w:val="3E3939"/>
            <w:bdr w:val="none" w:sz="0" w:space="0" w:color="auto" w:frame="1"/>
          </w:rPr>
          <w:t xml:space="preserve">in </w:t>
        </w:r>
        <w:r w:rsidRPr="00E1540F">
          <w:rPr>
            <w:b/>
          </w:rPr>
          <w:t>Artificial Intelligence &amp; Machine Learning</w:t>
        </w:r>
        <w:r w:rsidRPr="000E1C80">
          <w:rPr>
            <w:color w:val="3E3939"/>
            <w:bdr w:val="none" w:sz="0" w:space="0" w:color="auto" w:frame="1"/>
          </w:rPr>
          <w:t xml:space="preserve"> under Visvesvaraya Technological University, Belagavi, during the academic year </w:t>
        </w:r>
        <w:r w:rsidRPr="001F41CB">
          <w:rPr>
            <w:bdr w:val="none" w:sz="0" w:space="0" w:color="auto" w:frame="1"/>
            <w:rPrChange w:id="112" w:author="Office1" w:date="2024-12-16T17:28:00Z">
              <w:rPr>
                <w:color w:val="3E3939"/>
                <w:bdr w:val="none" w:sz="0" w:space="0" w:color="auto" w:frame="1"/>
              </w:rPr>
            </w:rPrChange>
          </w:rPr>
          <w:t>20</w:t>
        </w:r>
      </w:ins>
      <w:ins w:id="113" w:author="Office1" w:date="2024-12-16T17:28:00Z">
        <w:r w:rsidR="001F41CB" w:rsidRPr="001F41CB">
          <w:rPr>
            <w:bdr w:val="none" w:sz="0" w:space="0" w:color="auto" w:frame="1"/>
            <w:rPrChange w:id="114" w:author="Office1" w:date="2024-12-16T17:28:00Z">
              <w:rPr>
                <w:color w:val="FF0000"/>
                <w:bdr w:val="none" w:sz="0" w:space="0" w:color="auto" w:frame="1"/>
              </w:rPr>
            </w:rPrChange>
          </w:rPr>
          <w:t>24</w:t>
        </w:r>
      </w:ins>
      <w:ins w:id="115" w:author="Manoj Kumar" w:date="2024-03-07T16:49:00Z">
        <w:del w:id="116" w:author="Office1" w:date="2024-12-16T17:28:00Z">
          <w:r w:rsidRPr="001F41CB" w:rsidDel="001F41CB">
            <w:rPr>
              <w:bdr w:val="none" w:sz="0" w:space="0" w:color="auto" w:frame="1"/>
              <w:rPrChange w:id="117" w:author="Office1" w:date="2024-12-16T17:28:00Z">
                <w:rPr>
                  <w:color w:val="3E3939"/>
                  <w:bdr w:val="none" w:sz="0" w:space="0" w:color="auto" w:frame="1"/>
                </w:rPr>
              </w:rPrChange>
            </w:rPr>
            <w:delText>2</w:delText>
          </w:r>
        </w:del>
      </w:ins>
      <w:ins w:id="118" w:author="Manoj Kumar" w:date="2024-03-07T16:50:00Z">
        <w:del w:id="119" w:author="Office1" w:date="2024-12-16T17:28:00Z">
          <w:r w:rsidRPr="001F41CB" w:rsidDel="001F41CB">
            <w:rPr>
              <w:bdr w:val="none" w:sz="0" w:space="0" w:color="auto" w:frame="1"/>
              <w:rPrChange w:id="120" w:author="Office1" w:date="2024-12-16T17:28:00Z">
                <w:rPr>
                  <w:color w:val="3E3939"/>
                  <w:bdr w:val="none" w:sz="0" w:space="0" w:color="auto" w:frame="1"/>
                </w:rPr>
              </w:rPrChange>
            </w:rPr>
            <w:delText>3</w:delText>
          </w:r>
        </w:del>
      </w:ins>
      <w:ins w:id="121" w:author="Manoj Kumar" w:date="2024-03-07T16:49:00Z">
        <w:r w:rsidRPr="001F41CB">
          <w:rPr>
            <w:bdr w:val="none" w:sz="0" w:space="0" w:color="auto" w:frame="1"/>
            <w:rPrChange w:id="122" w:author="Office1" w:date="2024-12-16T17:28:00Z">
              <w:rPr>
                <w:color w:val="3E3939"/>
                <w:bdr w:val="none" w:sz="0" w:space="0" w:color="auto" w:frame="1"/>
              </w:rPr>
            </w:rPrChange>
          </w:rPr>
          <w:t>-2</w:t>
        </w:r>
      </w:ins>
      <w:ins w:id="123" w:author="Office1" w:date="2024-12-16T17:28:00Z">
        <w:r w:rsidR="001F41CB" w:rsidRPr="001F41CB">
          <w:rPr>
            <w:bdr w:val="none" w:sz="0" w:space="0" w:color="auto" w:frame="1"/>
            <w:rPrChange w:id="124" w:author="Office1" w:date="2024-12-16T17:28:00Z">
              <w:rPr>
                <w:color w:val="FF0000"/>
                <w:bdr w:val="none" w:sz="0" w:space="0" w:color="auto" w:frame="1"/>
              </w:rPr>
            </w:rPrChange>
          </w:rPr>
          <w:t>5</w:t>
        </w:r>
      </w:ins>
      <w:ins w:id="125" w:author="Manoj Kumar" w:date="2024-03-07T16:50:00Z">
        <w:del w:id="126" w:author="Office1" w:date="2024-12-16T17:28:00Z">
          <w:r w:rsidRPr="001F41CB" w:rsidDel="001F41CB">
            <w:rPr>
              <w:bdr w:val="none" w:sz="0" w:space="0" w:color="auto" w:frame="1"/>
              <w:rPrChange w:id="127" w:author="Office1" w:date="2024-12-16T17:28:00Z">
                <w:rPr>
                  <w:color w:val="3E3939"/>
                  <w:bdr w:val="none" w:sz="0" w:space="0" w:color="auto" w:frame="1"/>
                </w:rPr>
              </w:rPrChange>
            </w:rPr>
            <w:delText>4</w:delText>
          </w:r>
        </w:del>
      </w:ins>
      <w:ins w:id="128" w:author="Manoj Kumar" w:date="2024-03-07T16:49:00Z">
        <w:r w:rsidRPr="001F41CB">
          <w:rPr>
            <w:bdr w:val="none" w:sz="0" w:space="0" w:color="auto" w:frame="1"/>
            <w:rPrChange w:id="129" w:author="Office1" w:date="2024-12-16T17:28:00Z">
              <w:rPr>
                <w:color w:val="3E3939"/>
                <w:bdr w:val="none" w:sz="0" w:space="0" w:color="auto" w:frame="1"/>
              </w:rPr>
            </w:rPrChange>
          </w:rPr>
          <w:t xml:space="preserve"> </w:t>
        </w:r>
        <w:r w:rsidRPr="000E1C80">
          <w:rPr>
            <w:color w:val="3E3939"/>
            <w:bdr w:val="none" w:sz="0" w:space="0" w:color="auto" w:frame="1"/>
          </w:rPr>
          <w:t>is true representation of</w:t>
        </w:r>
      </w:ins>
      <w:r w:rsidR="00E919C2">
        <w:rPr>
          <w:color w:val="3E3939"/>
          <w:bdr w:val="none" w:sz="0" w:space="0" w:color="auto" w:frame="1"/>
        </w:rPr>
        <w:t xml:space="preserve"> activities</w:t>
      </w:r>
      <w:ins w:id="130" w:author="Manoj Kumar" w:date="2024-03-07T16:49:00Z">
        <w:r w:rsidRPr="000E1C80">
          <w:rPr>
            <w:color w:val="3E3939"/>
            <w:bdr w:val="none" w:sz="0" w:space="0" w:color="auto" w:frame="1"/>
          </w:rPr>
          <w:t xml:space="preserve"> completed satisfactorily.</w:t>
        </w:r>
      </w:ins>
    </w:p>
    <w:p w14:paraId="038C5CD8" w14:textId="77777777" w:rsidR="006F5DB2" w:rsidRDefault="006F5DB2" w:rsidP="006F5DB2">
      <w:pPr>
        <w:pStyle w:val="NormalWeb"/>
        <w:shd w:val="clear" w:color="auto" w:fill="FFFFFF"/>
        <w:spacing w:before="0" w:beforeAutospacing="0" w:after="300" w:afterAutospacing="0"/>
        <w:jc w:val="both"/>
        <w:textAlignment w:val="baseline"/>
      </w:pPr>
    </w:p>
    <w:p w14:paraId="491E31EE" w14:textId="77777777" w:rsidR="00E919C2" w:rsidRPr="000E1C80" w:rsidRDefault="00E919C2" w:rsidP="006F5DB2">
      <w:pPr>
        <w:pStyle w:val="NormalWeb"/>
        <w:shd w:val="clear" w:color="auto" w:fill="FFFFFF"/>
        <w:spacing w:before="0" w:beforeAutospacing="0" w:after="300" w:afterAutospacing="0"/>
        <w:jc w:val="both"/>
        <w:textAlignment w:val="baseline"/>
        <w:rPr>
          <w:ins w:id="131" w:author="Manoj Kumar" w:date="2024-03-07T16:49:00Z"/>
        </w:rPr>
      </w:pPr>
    </w:p>
    <w:p w14:paraId="3AD27913" w14:textId="77777777" w:rsidR="006F5DB2" w:rsidRPr="000E1C80" w:rsidRDefault="006F5DB2" w:rsidP="006F5DB2">
      <w:pPr>
        <w:pStyle w:val="NormalWeb"/>
        <w:shd w:val="clear" w:color="auto" w:fill="FFFFFF"/>
        <w:spacing w:before="0" w:beforeAutospacing="0" w:after="300" w:afterAutospacing="0"/>
        <w:jc w:val="both"/>
        <w:textAlignment w:val="baseline"/>
        <w:rPr>
          <w:ins w:id="132" w:author="Manoj Kumar" w:date="2024-03-07T16:49:00Z"/>
        </w:rPr>
      </w:pPr>
    </w:p>
    <w:tbl>
      <w:tblPr>
        <w:tblStyle w:val="TableGrid"/>
        <w:tblW w:w="93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33" w:author="Manoj Kumar" w:date="2024-03-07T16:52:00Z">
          <w:tblPr>
            <w:tblStyle w:val="TableGrid"/>
            <w:tblW w:w="0" w:type="auto"/>
            <w:tblLook w:val="04A0" w:firstRow="1" w:lastRow="0" w:firstColumn="1" w:lastColumn="0" w:noHBand="0" w:noVBand="1"/>
          </w:tblPr>
        </w:tblPrChange>
      </w:tblPr>
      <w:tblGrid>
        <w:gridCol w:w="3100"/>
        <w:gridCol w:w="3100"/>
        <w:gridCol w:w="3101"/>
        <w:tblGridChange w:id="134">
          <w:tblGrid>
            <w:gridCol w:w="3058"/>
            <w:gridCol w:w="42"/>
            <w:gridCol w:w="3016"/>
            <w:gridCol w:w="84"/>
            <w:gridCol w:w="2975"/>
            <w:gridCol w:w="126"/>
          </w:tblGrid>
        </w:tblGridChange>
      </w:tblGrid>
      <w:tr w:rsidR="006F5DB2" w:rsidRPr="00E10C3D" w14:paraId="3EC80AAE" w14:textId="77777777" w:rsidTr="006F5DB2">
        <w:trPr>
          <w:trHeight w:val="385"/>
          <w:ins w:id="135" w:author="Manoj Kumar" w:date="2024-03-07T16:52:00Z"/>
          <w:trPrChange w:id="136" w:author="Manoj Kumar" w:date="2024-03-07T16:52:00Z">
            <w:trPr>
              <w:gridAfter w:val="0"/>
            </w:trPr>
          </w:trPrChange>
        </w:trPr>
        <w:tc>
          <w:tcPr>
            <w:tcW w:w="3100" w:type="dxa"/>
            <w:tcPrChange w:id="137" w:author="Manoj Kumar" w:date="2024-03-07T16:52:00Z">
              <w:tcPr>
                <w:tcW w:w="3058" w:type="dxa"/>
              </w:tcPr>
            </w:tcPrChange>
          </w:tcPr>
          <w:p w14:paraId="7C50342C" w14:textId="5C1E5FAE" w:rsidR="006F5DB2" w:rsidRPr="001F41CB" w:rsidRDefault="006F5DB2">
            <w:pPr>
              <w:contextualSpacing/>
              <w:jc w:val="center"/>
              <w:rPr>
                <w:ins w:id="138" w:author="Manoj Kumar" w:date="2024-03-07T16:52:00Z"/>
                <w:b/>
                <w:bCs/>
                <w:sz w:val="24"/>
                <w:szCs w:val="24"/>
                <w:rPrChange w:id="139" w:author="Office1" w:date="2024-12-16T17:28:00Z">
                  <w:rPr>
                    <w:ins w:id="140" w:author="Manoj Kumar" w:date="2024-03-07T16:52:00Z"/>
                    <w:sz w:val="24"/>
                    <w:szCs w:val="24"/>
                  </w:rPr>
                </w:rPrChange>
              </w:rPr>
              <w:pPrChange w:id="141" w:author="Manoj Kumar" w:date="2024-03-07T16:53:00Z">
                <w:pPr>
                  <w:contextualSpacing/>
                </w:pPr>
              </w:pPrChange>
            </w:pPr>
            <w:ins w:id="142" w:author="Manoj Kumar" w:date="2024-03-07T16:53:00Z">
              <w:del w:id="143" w:author="Office1" w:date="2024-12-16T17:28:00Z">
                <w:r w:rsidRPr="001F41CB" w:rsidDel="001F41CB">
                  <w:rPr>
                    <w:b/>
                    <w:bCs/>
                    <w:sz w:val="24"/>
                    <w:szCs w:val="24"/>
                    <w:rPrChange w:id="144" w:author="Office1" w:date="2024-12-16T17:28:00Z">
                      <w:rPr>
                        <w:sz w:val="24"/>
                        <w:szCs w:val="24"/>
                      </w:rPr>
                    </w:rPrChange>
                  </w:rPr>
                  <w:delText>Mr. Manoj Kumar H</w:delText>
                </w:r>
              </w:del>
            </w:ins>
            <w:ins w:id="145" w:author="Office1" w:date="2024-12-16T17:28:00Z">
              <w:r w:rsidR="001F41CB" w:rsidRPr="001F41CB">
                <w:rPr>
                  <w:b/>
                  <w:bCs/>
                  <w:sz w:val="24"/>
                  <w:szCs w:val="24"/>
                  <w:rPrChange w:id="146" w:author="Office1" w:date="2024-12-16T17:28:00Z">
                    <w:rPr>
                      <w:b/>
                      <w:bCs/>
                      <w:color w:val="FF0000"/>
                      <w:sz w:val="24"/>
                      <w:szCs w:val="24"/>
                    </w:rPr>
                  </w:rPrChange>
                </w:rPr>
                <w:t>Dr. Manjunatha P B</w:t>
              </w:r>
            </w:ins>
          </w:p>
        </w:tc>
        <w:tc>
          <w:tcPr>
            <w:tcW w:w="3100" w:type="dxa"/>
            <w:tcPrChange w:id="147" w:author="Manoj Kumar" w:date="2024-03-07T16:52:00Z">
              <w:tcPr>
                <w:tcW w:w="3058" w:type="dxa"/>
                <w:gridSpan w:val="2"/>
              </w:tcPr>
            </w:tcPrChange>
          </w:tcPr>
          <w:p w14:paraId="2BEE73CC" w14:textId="683459ED" w:rsidR="006F5DB2" w:rsidRPr="006F5DB2" w:rsidRDefault="006F5DB2">
            <w:pPr>
              <w:contextualSpacing/>
              <w:jc w:val="center"/>
              <w:rPr>
                <w:ins w:id="148" w:author="Manoj Kumar" w:date="2024-03-07T16:52:00Z"/>
                <w:b/>
                <w:bCs/>
                <w:sz w:val="24"/>
                <w:szCs w:val="24"/>
                <w:rPrChange w:id="149" w:author="Manoj Kumar" w:date="2024-03-07T16:55:00Z">
                  <w:rPr>
                    <w:ins w:id="150" w:author="Manoj Kumar" w:date="2024-03-07T16:52:00Z"/>
                    <w:sz w:val="24"/>
                    <w:szCs w:val="24"/>
                  </w:rPr>
                </w:rPrChange>
              </w:rPr>
              <w:pPrChange w:id="151" w:author="Manoj Kumar" w:date="2024-03-07T16:53:00Z">
                <w:pPr>
                  <w:contextualSpacing/>
                </w:pPr>
              </w:pPrChange>
            </w:pPr>
            <w:ins w:id="152" w:author="Manoj Kumar" w:date="2024-03-07T16:52:00Z">
              <w:r w:rsidRPr="006F5DB2">
                <w:rPr>
                  <w:b/>
                  <w:bCs/>
                  <w:sz w:val="24"/>
                  <w:szCs w:val="24"/>
                  <w:rPrChange w:id="153" w:author="Manoj Kumar" w:date="2024-03-07T16:55:00Z">
                    <w:rPr>
                      <w:sz w:val="24"/>
                      <w:szCs w:val="24"/>
                    </w:rPr>
                  </w:rPrChange>
                </w:rPr>
                <w:t>Dr. D.G Jyothi</w:t>
              </w:r>
            </w:ins>
          </w:p>
        </w:tc>
        <w:tc>
          <w:tcPr>
            <w:tcW w:w="3101" w:type="dxa"/>
            <w:tcPrChange w:id="154" w:author="Manoj Kumar" w:date="2024-03-07T16:52:00Z">
              <w:tcPr>
                <w:tcW w:w="3059" w:type="dxa"/>
                <w:gridSpan w:val="2"/>
              </w:tcPr>
            </w:tcPrChange>
          </w:tcPr>
          <w:p w14:paraId="75DD1DAA" w14:textId="0D468ADE" w:rsidR="006F5DB2" w:rsidRPr="006F5DB2" w:rsidRDefault="006F5DB2">
            <w:pPr>
              <w:contextualSpacing/>
              <w:jc w:val="center"/>
              <w:rPr>
                <w:ins w:id="155" w:author="Manoj Kumar" w:date="2024-03-07T16:52:00Z"/>
                <w:b/>
                <w:bCs/>
                <w:sz w:val="24"/>
                <w:szCs w:val="24"/>
                <w:rPrChange w:id="156" w:author="Manoj Kumar" w:date="2024-03-07T16:55:00Z">
                  <w:rPr>
                    <w:ins w:id="157" w:author="Manoj Kumar" w:date="2024-03-07T16:52:00Z"/>
                    <w:sz w:val="24"/>
                    <w:szCs w:val="24"/>
                  </w:rPr>
                </w:rPrChange>
              </w:rPr>
              <w:pPrChange w:id="158" w:author="Manoj Kumar" w:date="2024-03-07T16:52:00Z">
                <w:pPr>
                  <w:contextualSpacing/>
                </w:pPr>
              </w:pPrChange>
            </w:pPr>
            <w:ins w:id="159" w:author="Manoj Kumar" w:date="2024-03-07T16:52:00Z">
              <w:r w:rsidRPr="006F5DB2">
                <w:rPr>
                  <w:b/>
                  <w:bCs/>
                  <w:sz w:val="24"/>
                  <w:szCs w:val="24"/>
                  <w:rPrChange w:id="160" w:author="Manoj Kumar" w:date="2024-03-07T16:55:00Z">
                    <w:rPr>
                      <w:sz w:val="24"/>
                      <w:szCs w:val="24"/>
                    </w:rPr>
                  </w:rPrChange>
                </w:rPr>
                <w:t>Dr. Aswath</w:t>
              </w:r>
            </w:ins>
            <w:ins w:id="161" w:author="Manoj Kumar" w:date="2024-03-07T17:18:00Z">
              <w:r w:rsidR="009A3DD8">
                <w:rPr>
                  <w:b/>
                  <w:bCs/>
                  <w:sz w:val="24"/>
                  <w:szCs w:val="24"/>
                </w:rPr>
                <w:t xml:space="preserve"> M U</w:t>
              </w:r>
            </w:ins>
          </w:p>
        </w:tc>
      </w:tr>
      <w:tr w:rsidR="006F5DB2" w:rsidRPr="00E10C3D" w14:paraId="75DEFAF1" w14:textId="77777777" w:rsidTr="006F5DB2">
        <w:trPr>
          <w:trHeight w:val="385"/>
          <w:ins w:id="162" w:author="Manoj Kumar" w:date="2024-03-07T16:52:00Z"/>
          <w:trPrChange w:id="163" w:author="Manoj Kumar" w:date="2024-03-07T16:52:00Z">
            <w:trPr>
              <w:gridAfter w:val="0"/>
            </w:trPr>
          </w:trPrChange>
        </w:trPr>
        <w:tc>
          <w:tcPr>
            <w:tcW w:w="3100" w:type="dxa"/>
            <w:tcPrChange w:id="164" w:author="Manoj Kumar" w:date="2024-03-07T16:52:00Z">
              <w:tcPr>
                <w:tcW w:w="3058" w:type="dxa"/>
              </w:tcPr>
            </w:tcPrChange>
          </w:tcPr>
          <w:p w14:paraId="1B4E7BDF" w14:textId="4C2BF13B" w:rsidR="006F5DB2" w:rsidRPr="001F41CB" w:rsidRDefault="006F5DB2">
            <w:pPr>
              <w:contextualSpacing/>
              <w:jc w:val="center"/>
              <w:rPr>
                <w:ins w:id="165" w:author="Manoj Kumar" w:date="2024-03-07T16:52:00Z"/>
                <w:sz w:val="24"/>
                <w:szCs w:val="24"/>
              </w:rPr>
              <w:pPrChange w:id="166" w:author="Manoj Kumar" w:date="2024-03-07T16:52:00Z">
                <w:pPr>
                  <w:contextualSpacing/>
                </w:pPr>
              </w:pPrChange>
            </w:pPr>
            <w:ins w:id="167" w:author="Manoj Kumar" w:date="2024-03-07T16:52:00Z">
              <w:del w:id="168" w:author="Office1" w:date="2024-12-16T17:28:00Z">
                <w:r w:rsidRPr="001F41CB" w:rsidDel="001F41CB">
                  <w:rPr>
                    <w:sz w:val="24"/>
                    <w:szCs w:val="24"/>
                  </w:rPr>
                  <w:delText>Designation</w:delText>
                </w:r>
              </w:del>
            </w:ins>
            <w:ins w:id="169" w:author="Office1" w:date="2024-12-16T17:28:00Z">
              <w:r w:rsidR="001F41CB" w:rsidRPr="001F41CB">
                <w:rPr>
                  <w:sz w:val="24"/>
                  <w:szCs w:val="24"/>
                  <w:rPrChange w:id="170" w:author="Office1" w:date="2024-12-16T17:28:00Z">
                    <w:rPr>
                      <w:color w:val="FF0000"/>
                      <w:sz w:val="24"/>
                      <w:szCs w:val="24"/>
                    </w:rPr>
                  </w:rPrChange>
                </w:rPr>
                <w:t>Asst. Professor</w:t>
              </w:r>
            </w:ins>
          </w:p>
        </w:tc>
        <w:tc>
          <w:tcPr>
            <w:tcW w:w="3100" w:type="dxa"/>
            <w:tcPrChange w:id="171" w:author="Manoj Kumar" w:date="2024-03-07T16:52:00Z">
              <w:tcPr>
                <w:tcW w:w="3058" w:type="dxa"/>
                <w:gridSpan w:val="2"/>
              </w:tcPr>
            </w:tcPrChange>
          </w:tcPr>
          <w:p w14:paraId="2CF2D881" w14:textId="77777777" w:rsidR="006F5DB2" w:rsidRPr="00E10C3D" w:rsidRDefault="006F5DB2">
            <w:pPr>
              <w:contextualSpacing/>
              <w:jc w:val="center"/>
              <w:rPr>
                <w:ins w:id="172" w:author="Manoj Kumar" w:date="2024-03-07T16:52:00Z"/>
                <w:sz w:val="24"/>
                <w:szCs w:val="24"/>
              </w:rPr>
              <w:pPrChange w:id="173" w:author="Manoj Kumar" w:date="2024-03-07T16:52:00Z">
                <w:pPr>
                  <w:contextualSpacing/>
                </w:pPr>
              </w:pPrChange>
            </w:pPr>
            <w:ins w:id="174" w:author="Manoj Kumar" w:date="2024-03-07T16:52:00Z">
              <w:r w:rsidRPr="00E10C3D">
                <w:rPr>
                  <w:sz w:val="24"/>
                  <w:szCs w:val="24"/>
                </w:rPr>
                <w:t xml:space="preserve">Professor &amp; </w:t>
              </w:r>
              <w:proofErr w:type="spellStart"/>
              <w:r w:rsidRPr="00E10C3D">
                <w:rPr>
                  <w:sz w:val="24"/>
                  <w:szCs w:val="24"/>
                </w:rPr>
                <w:t>HoD</w:t>
              </w:r>
              <w:proofErr w:type="spellEnd"/>
            </w:ins>
          </w:p>
        </w:tc>
        <w:tc>
          <w:tcPr>
            <w:tcW w:w="3101" w:type="dxa"/>
            <w:tcPrChange w:id="175" w:author="Manoj Kumar" w:date="2024-03-07T16:52:00Z">
              <w:tcPr>
                <w:tcW w:w="3059" w:type="dxa"/>
                <w:gridSpan w:val="2"/>
              </w:tcPr>
            </w:tcPrChange>
          </w:tcPr>
          <w:p w14:paraId="7B689311" w14:textId="77777777" w:rsidR="006F5DB2" w:rsidRPr="00E10C3D" w:rsidRDefault="006F5DB2">
            <w:pPr>
              <w:contextualSpacing/>
              <w:jc w:val="center"/>
              <w:rPr>
                <w:ins w:id="176" w:author="Manoj Kumar" w:date="2024-03-07T16:52:00Z"/>
                <w:sz w:val="24"/>
                <w:szCs w:val="24"/>
              </w:rPr>
              <w:pPrChange w:id="177" w:author="Manoj Kumar" w:date="2024-03-07T16:52:00Z">
                <w:pPr>
                  <w:contextualSpacing/>
                </w:pPr>
              </w:pPrChange>
            </w:pPr>
            <w:ins w:id="178" w:author="Manoj Kumar" w:date="2024-03-07T16:52:00Z">
              <w:r w:rsidRPr="00E10C3D">
                <w:rPr>
                  <w:sz w:val="24"/>
                  <w:szCs w:val="24"/>
                </w:rPr>
                <w:t>Principal</w:t>
              </w:r>
            </w:ins>
          </w:p>
        </w:tc>
      </w:tr>
      <w:tr w:rsidR="006F5DB2" w:rsidRPr="00E10C3D" w14:paraId="4FA06A33" w14:textId="77777777" w:rsidTr="006F5DB2">
        <w:trPr>
          <w:trHeight w:val="385"/>
          <w:ins w:id="179" w:author="Manoj Kumar" w:date="2024-03-07T16:52:00Z"/>
          <w:trPrChange w:id="180" w:author="Manoj Kumar" w:date="2024-03-07T16:52:00Z">
            <w:trPr>
              <w:gridAfter w:val="0"/>
            </w:trPr>
          </w:trPrChange>
        </w:trPr>
        <w:tc>
          <w:tcPr>
            <w:tcW w:w="3100" w:type="dxa"/>
            <w:tcPrChange w:id="181" w:author="Manoj Kumar" w:date="2024-03-07T16:52:00Z">
              <w:tcPr>
                <w:tcW w:w="3058" w:type="dxa"/>
              </w:tcPr>
            </w:tcPrChange>
          </w:tcPr>
          <w:p w14:paraId="064DF4DA" w14:textId="77777777" w:rsidR="006F5DB2" w:rsidRPr="001F41CB" w:rsidRDefault="006F5DB2">
            <w:pPr>
              <w:contextualSpacing/>
              <w:jc w:val="center"/>
              <w:rPr>
                <w:ins w:id="182" w:author="Manoj Kumar" w:date="2024-03-07T16:52:00Z"/>
                <w:sz w:val="24"/>
                <w:szCs w:val="24"/>
              </w:rPr>
              <w:pPrChange w:id="183" w:author="Manoj Kumar" w:date="2024-03-07T16:52:00Z">
                <w:pPr>
                  <w:contextualSpacing/>
                </w:pPr>
              </w:pPrChange>
            </w:pPr>
            <w:ins w:id="184" w:author="Manoj Kumar" w:date="2024-03-07T16:52:00Z">
              <w:r w:rsidRPr="001F41CB">
                <w:rPr>
                  <w:sz w:val="24"/>
                  <w:szCs w:val="24"/>
                </w:rPr>
                <w:t>Dept. of AI&amp;ML</w:t>
              </w:r>
            </w:ins>
          </w:p>
        </w:tc>
        <w:tc>
          <w:tcPr>
            <w:tcW w:w="3100" w:type="dxa"/>
            <w:tcPrChange w:id="185" w:author="Manoj Kumar" w:date="2024-03-07T16:52:00Z">
              <w:tcPr>
                <w:tcW w:w="3058" w:type="dxa"/>
                <w:gridSpan w:val="2"/>
              </w:tcPr>
            </w:tcPrChange>
          </w:tcPr>
          <w:p w14:paraId="77B70810" w14:textId="77777777" w:rsidR="006F5DB2" w:rsidRPr="00E10C3D" w:rsidRDefault="006F5DB2">
            <w:pPr>
              <w:contextualSpacing/>
              <w:jc w:val="center"/>
              <w:rPr>
                <w:ins w:id="186" w:author="Manoj Kumar" w:date="2024-03-07T16:52:00Z"/>
                <w:sz w:val="24"/>
                <w:szCs w:val="24"/>
              </w:rPr>
              <w:pPrChange w:id="187" w:author="Manoj Kumar" w:date="2024-03-07T16:52:00Z">
                <w:pPr>
                  <w:contextualSpacing/>
                </w:pPr>
              </w:pPrChange>
            </w:pPr>
            <w:ins w:id="188" w:author="Manoj Kumar" w:date="2024-03-07T16:52:00Z">
              <w:r w:rsidRPr="00E10C3D">
                <w:rPr>
                  <w:sz w:val="24"/>
                  <w:szCs w:val="24"/>
                </w:rPr>
                <w:t>Dept. of AI&amp;ML</w:t>
              </w:r>
            </w:ins>
          </w:p>
        </w:tc>
        <w:tc>
          <w:tcPr>
            <w:tcW w:w="3101" w:type="dxa"/>
            <w:tcPrChange w:id="189" w:author="Manoj Kumar" w:date="2024-03-07T16:52:00Z">
              <w:tcPr>
                <w:tcW w:w="3059" w:type="dxa"/>
                <w:gridSpan w:val="2"/>
              </w:tcPr>
            </w:tcPrChange>
          </w:tcPr>
          <w:p w14:paraId="43BD48D8" w14:textId="77777777" w:rsidR="006F5DB2" w:rsidRPr="00E10C3D" w:rsidRDefault="006F5DB2">
            <w:pPr>
              <w:contextualSpacing/>
              <w:jc w:val="center"/>
              <w:rPr>
                <w:ins w:id="190" w:author="Manoj Kumar" w:date="2024-03-07T16:52:00Z"/>
                <w:sz w:val="24"/>
                <w:szCs w:val="24"/>
              </w:rPr>
              <w:pPrChange w:id="191" w:author="Manoj Kumar" w:date="2024-03-07T16:52:00Z">
                <w:pPr>
                  <w:contextualSpacing/>
                </w:pPr>
              </w:pPrChange>
            </w:pPr>
            <w:ins w:id="192" w:author="Manoj Kumar" w:date="2024-03-07T16:52:00Z">
              <w:r w:rsidRPr="00E10C3D">
                <w:rPr>
                  <w:sz w:val="24"/>
                  <w:szCs w:val="24"/>
                </w:rPr>
                <w:t>BIT</w:t>
              </w:r>
            </w:ins>
          </w:p>
        </w:tc>
      </w:tr>
      <w:tr w:rsidR="006F5DB2" w:rsidRPr="00E10C3D" w14:paraId="2D51C4E7" w14:textId="77777777" w:rsidTr="006F5DB2">
        <w:trPr>
          <w:trHeight w:val="385"/>
          <w:ins w:id="193" w:author="Manoj Kumar" w:date="2024-03-07T16:52:00Z"/>
          <w:trPrChange w:id="194" w:author="Manoj Kumar" w:date="2024-03-07T16:52:00Z">
            <w:trPr>
              <w:gridAfter w:val="0"/>
            </w:trPr>
          </w:trPrChange>
        </w:trPr>
        <w:tc>
          <w:tcPr>
            <w:tcW w:w="3100" w:type="dxa"/>
            <w:tcPrChange w:id="195" w:author="Manoj Kumar" w:date="2024-03-07T16:52:00Z">
              <w:tcPr>
                <w:tcW w:w="3058" w:type="dxa"/>
              </w:tcPr>
            </w:tcPrChange>
          </w:tcPr>
          <w:p w14:paraId="5816F74D" w14:textId="07C3375C" w:rsidR="006F5DB2" w:rsidRPr="001F41CB" w:rsidRDefault="006F5DB2">
            <w:pPr>
              <w:contextualSpacing/>
              <w:jc w:val="center"/>
              <w:rPr>
                <w:ins w:id="196" w:author="Manoj Kumar" w:date="2024-03-07T16:52:00Z"/>
                <w:sz w:val="24"/>
                <w:szCs w:val="24"/>
              </w:rPr>
              <w:pPrChange w:id="197" w:author="Manoj Kumar" w:date="2024-03-07T16:52:00Z">
                <w:pPr>
                  <w:contextualSpacing/>
                </w:pPr>
              </w:pPrChange>
            </w:pPr>
            <w:ins w:id="198" w:author="Manoj Kumar" w:date="2024-03-07T16:52:00Z">
              <w:r w:rsidRPr="001F41CB">
                <w:rPr>
                  <w:sz w:val="24"/>
                  <w:szCs w:val="24"/>
                </w:rPr>
                <w:t>BIT, Bengaluru</w:t>
              </w:r>
            </w:ins>
          </w:p>
        </w:tc>
        <w:tc>
          <w:tcPr>
            <w:tcW w:w="3100" w:type="dxa"/>
            <w:tcPrChange w:id="199" w:author="Manoj Kumar" w:date="2024-03-07T16:52:00Z">
              <w:tcPr>
                <w:tcW w:w="3058" w:type="dxa"/>
                <w:gridSpan w:val="2"/>
              </w:tcPr>
            </w:tcPrChange>
          </w:tcPr>
          <w:p w14:paraId="041A1779" w14:textId="77777777" w:rsidR="006F5DB2" w:rsidRPr="00E10C3D" w:rsidRDefault="006F5DB2">
            <w:pPr>
              <w:contextualSpacing/>
              <w:jc w:val="center"/>
              <w:rPr>
                <w:ins w:id="200" w:author="Manoj Kumar" w:date="2024-03-07T16:52:00Z"/>
                <w:sz w:val="24"/>
                <w:szCs w:val="24"/>
              </w:rPr>
              <w:pPrChange w:id="201" w:author="Manoj Kumar" w:date="2024-03-07T16:52:00Z">
                <w:pPr>
                  <w:contextualSpacing/>
                </w:pPr>
              </w:pPrChange>
            </w:pPr>
            <w:ins w:id="202" w:author="Manoj Kumar" w:date="2024-03-07T16:52:00Z">
              <w:r w:rsidRPr="00E10C3D">
                <w:rPr>
                  <w:sz w:val="24"/>
                  <w:szCs w:val="24"/>
                </w:rPr>
                <w:t>BIT, Bengaluru.</w:t>
              </w:r>
            </w:ins>
          </w:p>
        </w:tc>
        <w:tc>
          <w:tcPr>
            <w:tcW w:w="3101" w:type="dxa"/>
            <w:tcPrChange w:id="203" w:author="Manoj Kumar" w:date="2024-03-07T16:52:00Z">
              <w:tcPr>
                <w:tcW w:w="3059" w:type="dxa"/>
                <w:gridSpan w:val="2"/>
              </w:tcPr>
            </w:tcPrChange>
          </w:tcPr>
          <w:p w14:paraId="78032FE8" w14:textId="31D39895" w:rsidR="006F5DB2" w:rsidRPr="00E10C3D" w:rsidRDefault="006F5DB2">
            <w:pPr>
              <w:contextualSpacing/>
              <w:jc w:val="center"/>
              <w:rPr>
                <w:ins w:id="204" w:author="Manoj Kumar" w:date="2024-03-07T16:52:00Z"/>
                <w:sz w:val="24"/>
                <w:szCs w:val="24"/>
              </w:rPr>
              <w:pPrChange w:id="205" w:author="Manoj Kumar" w:date="2024-03-07T16:52:00Z">
                <w:pPr>
                  <w:contextualSpacing/>
                </w:pPr>
              </w:pPrChange>
            </w:pPr>
            <w:ins w:id="206" w:author="Manoj Kumar" w:date="2024-03-07T16:52:00Z">
              <w:r w:rsidRPr="00E10C3D">
                <w:rPr>
                  <w:sz w:val="24"/>
                  <w:szCs w:val="24"/>
                </w:rPr>
                <w:t>Bengaluru.</w:t>
              </w:r>
            </w:ins>
          </w:p>
        </w:tc>
      </w:tr>
    </w:tbl>
    <w:p w14:paraId="113D4921" w14:textId="77777777" w:rsidR="006F5DB2" w:rsidRDefault="006F5DB2" w:rsidP="006F5DB2">
      <w:pPr>
        <w:rPr>
          <w:ins w:id="207" w:author="Manoj Kumar" w:date="2024-03-07T16:54:00Z"/>
          <w:sz w:val="24"/>
          <w:szCs w:val="24"/>
        </w:rPr>
      </w:pPr>
    </w:p>
    <w:p w14:paraId="72B97A5D" w14:textId="77777777" w:rsidR="006F5DB2" w:rsidRPr="000E1C80" w:rsidRDefault="006F5DB2" w:rsidP="006F5DB2">
      <w:pPr>
        <w:rPr>
          <w:ins w:id="208" w:author="Manoj Kumar" w:date="2024-03-07T16:49:00Z"/>
          <w:sz w:val="24"/>
          <w:szCs w:val="24"/>
        </w:rPr>
      </w:pPr>
    </w:p>
    <w:p w14:paraId="47C059FA" w14:textId="77777777" w:rsidR="006F5DB2" w:rsidRDefault="006F5DB2" w:rsidP="006F5DB2">
      <w:pPr>
        <w:pStyle w:val="NormalWeb"/>
        <w:shd w:val="clear" w:color="auto" w:fill="FFFFFF"/>
        <w:spacing w:before="0" w:beforeAutospacing="0" w:after="0" w:afterAutospacing="0" w:line="360" w:lineRule="auto"/>
        <w:jc w:val="both"/>
        <w:textAlignment w:val="baseline"/>
        <w:rPr>
          <w:ins w:id="209" w:author="Manoj Kumar" w:date="2024-03-07T16:54:00Z"/>
          <w:color w:val="3E3939"/>
          <w:bdr w:val="none" w:sz="0" w:space="0" w:color="auto" w:frame="1"/>
        </w:rPr>
      </w:pPr>
    </w:p>
    <w:p w14:paraId="627554DE" w14:textId="77777777" w:rsidR="006F5DB2" w:rsidRPr="000E1C80" w:rsidRDefault="006F5DB2">
      <w:pPr>
        <w:pStyle w:val="NormalWeb"/>
        <w:shd w:val="clear" w:color="auto" w:fill="FFFFFF"/>
        <w:spacing w:before="0" w:beforeAutospacing="0" w:after="0" w:afterAutospacing="0" w:line="360" w:lineRule="auto"/>
        <w:jc w:val="both"/>
        <w:textAlignment w:val="baseline"/>
        <w:rPr>
          <w:ins w:id="210" w:author="Manoj Kumar" w:date="2024-03-07T16:49:00Z"/>
          <w:color w:val="3E3939"/>
          <w:bdr w:val="none" w:sz="0" w:space="0" w:color="auto" w:frame="1"/>
        </w:rPr>
        <w:pPrChange w:id="211" w:author="Manoj Kumar" w:date="2024-03-07T16:54:00Z">
          <w:pPr>
            <w:pStyle w:val="NormalWeb"/>
            <w:shd w:val="clear" w:color="auto" w:fill="FFFFFF"/>
            <w:spacing w:before="0" w:beforeAutospacing="0" w:after="0" w:afterAutospacing="0"/>
            <w:jc w:val="both"/>
            <w:textAlignment w:val="baseline"/>
          </w:pPr>
        </w:pPrChange>
      </w:pPr>
    </w:p>
    <w:p w14:paraId="16E170FE" w14:textId="77777777" w:rsidR="006F5DB2" w:rsidRDefault="006F5DB2" w:rsidP="006F5DB2">
      <w:pPr>
        <w:tabs>
          <w:tab w:val="left" w:pos="1500"/>
        </w:tabs>
        <w:rPr>
          <w:ins w:id="212" w:author="Manoj Kumar" w:date="2024-03-07T16:52:00Z"/>
          <w:sz w:val="24"/>
          <w:szCs w:val="24"/>
        </w:rPr>
        <w:sectPr w:rsidR="006F5DB2" w:rsidSect="00BA1532">
          <w:pgSz w:w="11909" w:h="16834" w:code="9"/>
          <w:pgMar w:top="1280" w:right="1140" w:bottom="576" w:left="1584" w:header="720" w:footer="720" w:gutter="0"/>
          <w:cols w:space="720"/>
          <w:titlePg/>
          <w:docGrid w:linePitch="299"/>
        </w:sectPr>
      </w:pPr>
    </w:p>
    <w:p w14:paraId="5A824A6E" w14:textId="4C1B2A16" w:rsidR="00661A2B" w:rsidDel="006F5DB2" w:rsidRDefault="00661A2B" w:rsidP="00661A2B">
      <w:pPr>
        <w:tabs>
          <w:tab w:val="left" w:pos="8543"/>
        </w:tabs>
        <w:spacing w:before="120" w:after="120"/>
        <w:ind w:right="483"/>
        <w:jc w:val="center"/>
        <w:rPr>
          <w:del w:id="213" w:author="Manoj Kumar" w:date="2024-03-07T16:51:00Z"/>
          <w:b/>
          <w:sz w:val="28"/>
        </w:rPr>
        <w:sectPr w:rsidR="00661A2B" w:rsidDel="006F5DB2" w:rsidSect="00BA1532">
          <w:pgSz w:w="11909" w:h="16834" w:code="9"/>
          <w:pgMar w:top="1280" w:right="1140" w:bottom="576" w:left="1584" w:header="720" w:footer="720" w:gutter="0"/>
          <w:cols w:space="720"/>
          <w:titlePg/>
          <w:docGrid w:linePitch="299"/>
          <w:sectPrChange w:id="214" w:author="Manoj Kumar" w:date="2024-03-07T16:39:00Z">
            <w:sectPr w:rsidR="00661A2B" w:rsidDel="006F5DB2" w:rsidSect="00BA1532">
              <w:pgMar w:top="1280" w:right="1140" w:bottom="576" w:left="1584"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titlePg w:val="0"/>
            </w:sectPr>
          </w:sectPrChange>
        </w:sectPr>
      </w:pPr>
    </w:p>
    <w:p w14:paraId="4713710F" w14:textId="77777777" w:rsidR="00B05750" w:rsidRDefault="00B05750">
      <w:pPr>
        <w:tabs>
          <w:tab w:val="left" w:pos="8543"/>
        </w:tabs>
        <w:spacing w:before="58" w:line="365" w:lineRule="exact"/>
        <w:ind w:right="240"/>
        <w:jc w:val="center"/>
        <w:rPr>
          <w:b/>
          <w:sz w:val="32"/>
        </w:rPr>
        <w:pPrChange w:id="215" w:author="User" w:date="2022-12-29T11:25:00Z">
          <w:pPr>
            <w:spacing w:before="58" w:line="365" w:lineRule="exact"/>
            <w:ind w:left="479" w:right="483"/>
            <w:jc w:val="center"/>
          </w:pPr>
        </w:pPrChange>
      </w:pPr>
      <w:r>
        <w:rPr>
          <w:b/>
          <w:sz w:val="32"/>
        </w:rPr>
        <w:t>VISVESVARAYA TECHNOLOGICAL UNIVERSITY</w:t>
      </w:r>
    </w:p>
    <w:p w14:paraId="4FE51F65" w14:textId="77777777" w:rsidR="00B05750" w:rsidRDefault="00B05750" w:rsidP="00661A2B">
      <w:pPr>
        <w:tabs>
          <w:tab w:val="left" w:pos="8543"/>
        </w:tabs>
        <w:spacing w:line="273" w:lineRule="exact"/>
        <w:ind w:right="483"/>
        <w:jc w:val="center"/>
        <w:rPr>
          <w:sz w:val="24"/>
        </w:rPr>
      </w:pPr>
      <w:r>
        <w:rPr>
          <w:noProof/>
          <w:lang w:val="en-IN" w:eastAsia="en-IN"/>
        </w:rPr>
        <w:drawing>
          <wp:anchor distT="0" distB="0" distL="0" distR="0" simplePos="0" relativeHeight="251654144" behindDoc="0" locked="0" layoutInCell="1" allowOverlap="1" wp14:anchorId="613D6D04" wp14:editId="2E128183">
            <wp:simplePos x="0" y="0"/>
            <wp:positionH relativeFrom="page">
              <wp:posOffset>3548380</wp:posOffset>
            </wp:positionH>
            <wp:positionV relativeFrom="paragraph">
              <wp:posOffset>259080</wp:posOffset>
            </wp:positionV>
            <wp:extent cx="713740" cy="812165"/>
            <wp:effectExtent l="0" t="0" r="0" b="6985"/>
            <wp:wrapTopAndBottom/>
            <wp:docPr id="3" name="image1.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jpeg"/>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3740" cy="8121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4"/>
        </w:rPr>
        <w:t xml:space="preserve">“Jnana Sangama”, </w:t>
      </w:r>
      <w:r>
        <w:rPr>
          <w:sz w:val="24"/>
        </w:rPr>
        <w:t>Belagavi-590018, Karnataka</w:t>
      </w:r>
    </w:p>
    <w:p w14:paraId="23F24274" w14:textId="77777777" w:rsidR="00B05750" w:rsidRDefault="00B05750" w:rsidP="00661A2B">
      <w:pPr>
        <w:pStyle w:val="BodyText"/>
        <w:tabs>
          <w:tab w:val="left" w:pos="8543"/>
        </w:tabs>
        <w:rPr>
          <w:sz w:val="26"/>
        </w:rPr>
      </w:pPr>
    </w:p>
    <w:p w14:paraId="4321F864" w14:textId="77777777" w:rsidR="00B05750" w:rsidRDefault="00B05750" w:rsidP="00661A2B">
      <w:pPr>
        <w:tabs>
          <w:tab w:val="left" w:pos="8543"/>
        </w:tabs>
        <w:spacing w:line="320" w:lineRule="exact"/>
        <w:ind w:right="240"/>
        <w:jc w:val="center"/>
        <w:rPr>
          <w:b/>
          <w:sz w:val="32"/>
        </w:rPr>
      </w:pPr>
      <w:r>
        <w:rPr>
          <w:b/>
          <w:sz w:val="32"/>
        </w:rPr>
        <w:t>BANGALORE INSTITUTE OF TECHNOLOGY</w:t>
      </w:r>
    </w:p>
    <w:p w14:paraId="0942F12B" w14:textId="297B9F4E" w:rsidR="00B05750" w:rsidRDefault="00B05750">
      <w:pPr>
        <w:pStyle w:val="BodyText"/>
        <w:tabs>
          <w:tab w:val="left" w:pos="8543"/>
        </w:tabs>
        <w:spacing w:before="2"/>
        <w:jc w:val="center"/>
        <w:rPr>
          <w:sz w:val="21"/>
        </w:rPr>
        <w:pPrChange w:id="216" w:author="User" w:date="2022-12-29T11:25:00Z">
          <w:pPr>
            <w:pStyle w:val="BodyText"/>
            <w:spacing w:before="2"/>
            <w:jc w:val="center"/>
          </w:pPr>
        </w:pPrChange>
      </w:pPr>
      <w:r>
        <w:t>K.R. Road, V.V. Puram, Bengaluru 56004</w:t>
      </w:r>
    </w:p>
    <w:p w14:paraId="682AB41E" w14:textId="069B2E75" w:rsidR="00B05750" w:rsidRPr="004578FE" w:rsidRDefault="004578FE">
      <w:pPr>
        <w:spacing w:before="240" w:after="120"/>
        <w:ind w:left="-450" w:right="-175"/>
        <w:jc w:val="center"/>
        <w:rPr>
          <w:b/>
          <w:sz w:val="28"/>
          <w:szCs w:val="28"/>
        </w:rPr>
        <w:pPrChange w:id="217" w:author="Manoj Kumar" w:date="2024-03-07T16:56:00Z">
          <w:pPr>
            <w:ind w:left="491" w:right="483"/>
            <w:jc w:val="center"/>
          </w:pPr>
        </w:pPrChange>
      </w:pPr>
      <w:r>
        <w:rPr>
          <w:noProof/>
          <w:lang w:val="en-IN" w:eastAsia="en-IN"/>
        </w:rPr>
        <w:drawing>
          <wp:anchor distT="0" distB="0" distL="114300" distR="114300" simplePos="0" relativeHeight="251655168" behindDoc="0" locked="0" layoutInCell="1" allowOverlap="1" wp14:anchorId="17745933" wp14:editId="475EFEA0">
            <wp:simplePos x="0" y="0"/>
            <wp:positionH relativeFrom="margin">
              <wp:posOffset>2399223</wp:posOffset>
            </wp:positionH>
            <wp:positionV relativeFrom="paragraph">
              <wp:posOffset>475394</wp:posOffset>
            </wp:positionV>
            <wp:extent cx="768985" cy="832485"/>
            <wp:effectExtent l="0" t="0" r="0" b="5715"/>
            <wp:wrapTopAndBottom/>
            <wp:docPr id="2" name="image2.jpeg" descr="Description: C:\Users\Abhilash\Desktop\thumbnail.aspx.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jpeg" descr="Description: C:\Users\Abhilash\Desktop\thumbnail.aspx.jpg"/>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8985" cy="832485"/>
                    </a:xfrm>
                    <a:prstGeom prst="rect">
                      <a:avLst/>
                    </a:prstGeom>
                    <a:noFill/>
                    <a:ln>
                      <a:noFill/>
                    </a:ln>
                  </pic:spPr>
                </pic:pic>
              </a:graphicData>
            </a:graphic>
          </wp:anchor>
        </w:drawing>
      </w:r>
      <w:r w:rsidR="00B05750" w:rsidRPr="004578FE">
        <w:rPr>
          <w:b/>
          <w:sz w:val="28"/>
          <w:szCs w:val="28"/>
        </w:rPr>
        <w:t>DEPARTMENT OF ARTIFICIAL INTELLIGENCE &amp;MACHINE LEARNING</w:t>
      </w:r>
    </w:p>
    <w:p w14:paraId="23EB028D" w14:textId="77777777" w:rsidR="00B05750" w:rsidRPr="00663689" w:rsidRDefault="00B05750">
      <w:pPr>
        <w:tabs>
          <w:tab w:val="left" w:pos="8543"/>
        </w:tabs>
        <w:spacing w:before="240" w:after="240"/>
        <w:ind w:right="240"/>
        <w:jc w:val="center"/>
        <w:rPr>
          <w:b/>
          <w:sz w:val="24"/>
        </w:rPr>
        <w:pPrChange w:id="218" w:author="User" w:date="2022-12-29T11:25:00Z">
          <w:pPr>
            <w:ind w:left="491" w:right="483"/>
            <w:jc w:val="center"/>
          </w:pPr>
        </w:pPrChange>
      </w:pPr>
      <w:r w:rsidRPr="00663689">
        <w:rPr>
          <w:b/>
          <w:sz w:val="28"/>
        </w:rPr>
        <w:t>SCR ACTIVITY POINTS SUMMARY SHEET</w:t>
      </w:r>
    </w:p>
    <w:tbl>
      <w:tblPr>
        <w:tblW w:w="9328" w:type="dxa"/>
        <w:jc w:val="center"/>
        <w:tblLook w:val="04A0" w:firstRow="1" w:lastRow="0" w:firstColumn="1" w:lastColumn="0" w:noHBand="0" w:noVBand="1"/>
        <w:tblPrChange w:id="219" w:author="User" w:date="2022-12-29T11:25:00Z">
          <w:tblPr>
            <w:tblW w:w="9328" w:type="dxa"/>
            <w:jc w:val="center"/>
            <w:tblLook w:val="04A0" w:firstRow="1" w:lastRow="0" w:firstColumn="1" w:lastColumn="0" w:noHBand="0" w:noVBand="1"/>
          </w:tblPr>
        </w:tblPrChange>
      </w:tblPr>
      <w:tblGrid>
        <w:gridCol w:w="3158"/>
        <w:gridCol w:w="1201"/>
        <w:gridCol w:w="1305"/>
        <w:gridCol w:w="1305"/>
        <w:gridCol w:w="1216"/>
        <w:gridCol w:w="1143"/>
        <w:tblGridChange w:id="220">
          <w:tblGrid>
            <w:gridCol w:w="3158"/>
            <w:gridCol w:w="1201"/>
            <w:gridCol w:w="1305"/>
            <w:gridCol w:w="1305"/>
            <w:gridCol w:w="1216"/>
            <w:gridCol w:w="1143"/>
          </w:tblGrid>
        </w:tblGridChange>
      </w:tblGrid>
      <w:tr w:rsidR="00B05750" w:rsidRPr="0009591A" w14:paraId="307440A0" w14:textId="77777777" w:rsidTr="004578FE">
        <w:trPr>
          <w:trHeight w:val="302"/>
          <w:jc w:val="center"/>
          <w:trPrChange w:id="221" w:author="User" w:date="2022-12-29T11:25:00Z">
            <w:trPr>
              <w:trHeight w:val="302"/>
              <w:jc w:val="center"/>
            </w:trPr>
          </w:trPrChange>
        </w:trPr>
        <w:tc>
          <w:tcPr>
            <w:tcW w:w="9328" w:type="dxa"/>
            <w:gridSpan w:val="6"/>
            <w:tcBorders>
              <w:top w:val="single" w:sz="4" w:space="0" w:color="auto"/>
              <w:left w:val="single" w:sz="4" w:space="0" w:color="auto"/>
              <w:bottom w:val="single" w:sz="4" w:space="0" w:color="auto"/>
              <w:right w:val="single" w:sz="4" w:space="0" w:color="auto"/>
            </w:tcBorders>
            <w:shd w:val="clear" w:color="000000" w:fill="92CDDC"/>
            <w:vAlign w:val="center"/>
            <w:hideMark/>
            <w:tcPrChange w:id="222" w:author="User" w:date="2022-12-29T11:25:00Z">
              <w:tcPr>
                <w:tcW w:w="9328" w:type="dxa"/>
                <w:gridSpan w:val="6"/>
                <w:tcBorders>
                  <w:top w:val="single" w:sz="4" w:space="0" w:color="auto"/>
                  <w:left w:val="single" w:sz="4" w:space="0" w:color="auto"/>
                  <w:bottom w:val="single" w:sz="4" w:space="0" w:color="auto"/>
                  <w:right w:val="single" w:sz="4" w:space="0" w:color="auto"/>
                </w:tcBorders>
                <w:shd w:val="clear" w:color="000000" w:fill="92CDDC"/>
                <w:vAlign w:val="bottom"/>
                <w:hideMark/>
              </w:tcPr>
            </w:tcPrChange>
          </w:tcPr>
          <w:p w14:paraId="336E7B12" w14:textId="77777777" w:rsidR="00B05750" w:rsidRPr="0009591A" w:rsidRDefault="00B05750" w:rsidP="004578FE">
            <w:pPr>
              <w:widowControl/>
              <w:tabs>
                <w:tab w:val="left" w:pos="8543"/>
              </w:tabs>
              <w:autoSpaceDE/>
              <w:autoSpaceDN/>
              <w:spacing w:before="60" w:after="60"/>
              <w:rPr>
                <w:b/>
                <w:bCs/>
                <w:color w:val="000000"/>
                <w:sz w:val="24"/>
                <w:szCs w:val="24"/>
                <w:lang w:val="en-IN" w:eastAsia="en-IN"/>
              </w:rPr>
            </w:pPr>
            <w:r w:rsidRPr="0009591A">
              <w:rPr>
                <w:b/>
                <w:bCs/>
                <w:color w:val="000000"/>
                <w:sz w:val="24"/>
                <w:szCs w:val="24"/>
                <w:lang w:val="en-IN" w:eastAsia="en-IN"/>
              </w:rPr>
              <w:t>STUDENT INFORMATION</w:t>
            </w:r>
          </w:p>
        </w:tc>
      </w:tr>
      <w:tr w:rsidR="00B05750" w:rsidRPr="0009591A" w14:paraId="7AA71AC3" w14:textId="77777777" w:rsidTr="00D14D41">
        <w:trPr>
          <w:trHeight w:val="375"/>
          <w:jc w:val="center"/>
          <w:trPrChange w:id="223" w:author="Manoj Kumar" w:date="2024-03-07T17:17:00Z">
            <w:trPr>
              <w:trHeight w:val="302"/>
              <w:jc w:val="center"/>
            </w:trPr>
          </w:trPrChange>
        </w:trPr>
        <w:tc>
          <w:tcPr>
            <w:tcW w:w="3158" w:type="dxa"/>
            <w:tcBorders>
              <w:top w:val="nil"/>
              <w:left w:val="single" w:sz="4" w:space="0" w:color="auto"/>
              <w:bottom w:val="single" w:sz="4" w:space="0" w:color="auto"/>
              <w:right w:val="single" w:sz="4" w:space="0" w:color="auto"/>
            </w:tcBorders>
            <w:shd w:val="clear" w:color="auto" w:fill="auto"/>
            <w:vAlign w:val="center"/>
            <w:hideMark/>
            <w:tcPrChange w:id="224" w:author="Manoj Kumar" w:date="2024-03-07T17:17:00Z">
              <w:tcPr>
                <w:tcW w:w="3158" w:type="dxa"/>
                <w:tcBorders>
                  <w:top w:val="nil"/>
                  <w:left w:val="single" w:sz="4" w:space="0" w:color="auto"/>
                  <w:bottom w:val="single" w:sz="4" w:space="0" w:color="auto"/>
                  <w:right w:val="single" w:sz="4" w:space="0" w:color="auto"/>
                </w:tcBorders>
                <w:shd w:val="clear" w:color="auto" w:fill="auto"/>
                <w:vAlign w:val="center"/>
                <w:hideMark/>
              </w:tcPr>
            </w:tcPrChange>
          </w:tcPr>
          <w:p w14:paraId="76E000DB" w14:textId="77777777" w:rsidR="00B05750" w:rsidRPr="003E7150" w:rsidRDefault="00B05750" w:rsidP="004578FE">
            <w:pPr>
              <w:widowControl/>
              <w:tabs>
                <w:tab w:val="left" w:pos="8543"/>
              </w:tabs>
              <w:autoSpaceDE/>
              <w:autoSpaceDN/>
              <w:spacing w:before="60" w:after="60"/>
              <w:rPr>
                <w:b/>
                <w:bCs/>
                <w:color w:val="FF0000"/>
                <w:lang w:val="en-IN" w:eastAsia="en-IN"/>
                <w:rPrChange w:id="225" w:author="Manoj Kumar" w:date="2024-12-13T17:13:00Z">
                  <w:rPr>
                    <w:b/>
                    <w:bCs/>
                    <w:color w:val="000000"/>
                    <w:lang w:val="en-IN" w:eastAsia="en-IN"/>
                  </w:rPr>
                </w:rPrChange>
              </w:rPr>
            </w:pPr>
            <w:r w:rsidRPr="003E7150">
              <w:rPr>
                <w:b/>
                <w:bCs/>
                <w:color w:val="FF0000"/>
                <w:lang w:val="en-IN" w:eastAsia="en-IN"/>
                <w:rPrChange w:id="226" w:author="Manoj Kumar" w:date="2024-12-13T17:13:00Z">
                  <w:rPr>
                    <w:b/>
                    <w:bCs/>
                    <w:color w:val="000000"/>
                    <w:lang w:val="en-IN" w:eastAsia="en-IN"/>
                  </w:rPr>
                </w:rPrChange>
              </w:rPr>
              <w:t>NAME</w:t>
            </w:r>
          </w:p>
        </w:tc>
        <w:tc>
          <w:tcPr>
            <w:tcW w:w="6170" w:type="dxa"/>
            <w:gridSpan w:val="5"/>
            <w:tcBorders>
              <w:top w:val="nil"/>
              <w:left w:val="nil"/>
              <w:bottom w:val="single" w:sz="4" w:space="0" w:color="auto"/>
              <w:right w:val="single" w:sz="4" w:space="0" w:color="auto"/>
            </w:tcBorders>
            <w:shd w:val="clear" w:color="auto" w:fill="auto"/>
            <w:vAlign w:val="center"/>
            <w:tcPrChange w:id="227" w:author="Manoj Kumar" w:date="2024-03-07T17:17:00Z">
              <w:tcPr>
                <w:tcW w:w="6170" w:type="dxa"/>
                <w:gridSpan w:val="5"/>
                <w:tcBorders>
                  <w:top w:val="nil"/>
                  <w:left w:val="nil"/>
                  <w:bottom w:val="single" w:sz="4" w:space="0" w:color="auto"/>
                  <w:right w:val="single" w:sz="4" w:space="0" w:color="auto"/>
                </w:tcBorders>
                <w:shd w:val="clear" w:color="auto" w:fill="auto"/>
                <w:vAlign w:val="bottom"/>
              </w:tcPr>
            </w:tcPrChange>
          </w:tcPr>
          <w:p w14:paraId="0A8DBD62" w14:textId="28337310" w:rsidR="00B05750" w:rsidRPr="004578FE" w:rsidRDefault="00537FC6" w:rsidP="004578FE">
            <w:pPr>
              <w:widowControl/>
              <w:tabs>
                <w:tab w:val="left" w:pos="8543"/>
              </w:tabs>
              <w:autoSpaceDE/>
              <w:autoSpaceDN/>
              <w:spacing w:before="60" w:after="60"/>
              <w:rPr>
                <w:color w:val="FF0000"/>
                <w:sz w:val="24"/>
                <w:szCs w:val="24"/>
                <w:lang w:val="en-IN" w:eastAsia="en-IN"/>
              </w:rPr>
            </w:pPr>
            <w:r>
              <w:rPr>
                <w:color w:val="FF0000"/>
                <w:sz w:val="24"/>
                <w:szCs w:val="24"/>
                <w:lang w:val="en-IN" w:eastAsia="en-IN"/>
              </w:rPr>
              <w:t>Nihar D</w:t>
            </w:r>
            <w:del w:id="228" w:author="Manoj Kumar" w:date="2024-03-07T17:17:00Z">
              <w:r w:rsidR="00B05750" w:rsidRPr="004578FE" w:rsidDel="00D14D41">
                <w:rPr>
                  <w:color w:val="FF0000"/>
                  <w:sz w:val="24"/>
                  <w:szCs w:val="24"/>
                  <w:lang w:val="en-IN" w:eastAsia="en-IN"/>
                </w:rPr>
                <w:delText> Nithya B</w:delText>
              </w:r>
            </w:del>
          </w:p>
        </w:tc>
      </w:tr>
      <w:tr w:rsidR="00B05750" w:rsidRPr="0009591A" w14:paraId="27CF3F8D" w14:textId="77777777" w:rsidTr="00D14D41">
        <w:trPr>
          <w:trHeight w:val="366"/>
          <w:jc w:val="center"/>
          <w:trPrChange w:id="229" w:author="Manoj Kumar" w:date="2024-03-07T17:17:00Z">
            <w:trPr>
              <w:trHeight w:val="302"/>
              <w:jc w:val="center"/>
            </w:trPr>
          </w:trPrChange>
        </w:trPr>
        <w:tc>
          <w:tcPr>
            <w:tcW w:w="3158" w:type="dxa"/>
            <w:tcBorders>
              <w:top w:val="nil"/>
              <w:left w:val="single" w:sz="4" w:space="0" w:color="auto"/>
              <w:bottom w:val="single" w:sz="4" w:space="0" w:color="auto"/>
              <w:right w:val="single" w:sz="4" w:space="0" w:color="auto"/>
            </w:tcBorders>
            <w:shd w:val="clear" w:color="auto" w:fill="auto"/>
            <w:vAlign w:val="center"/>
            <w:hideMark/>
            <w:tcPrChange w:id="230" w:author="Manoj Kumar" w:date="2024-03-07T17:17:00Z">
              <w:tcPr>
                <w:tcW w:w="3158" w:type="dxa"/>
                <w:tcBorders>
                  <w:top w:val="nil"/>
                  <w:left w:val="single" w:sz="4" w:space="0" w:color="auto"/>
                  <w:bottom w:val="single" w:sz="4" w:space="0" w:color="auto"/>
                  <w:right w:val="single" w:sz="4" w:space="0" w:color="auto"/>
                </w:tcBorders>
                <w:shd w:val="clear" w:color="auto" w:fill="auto"/>
                <w:vAlign w:val="center"/>
                <w:hideMark/>
              </w:tcPr>
            </w:tcPrChange>
          </w:tcPr>
          <w:p w14:paraId="77BA9396" w14:textId="77777777" w:rsidR="00B05750" w:rsidRPr="003E7150" w:rsidRDefault="00B05750" w:rsidP="004578FE">
            <w:pPr>
              <w:widowControl/>
              <w:tabs>
                <w:tab w:val="left" w:pos="8543"/>
              </w:tabs>
              <w:autoSpaceDE/>
              <w:autoSpaceDN/>
              <w:spacing w:before="60" w:after="60"/>
              <w:rPr>
                <w:b/>
                <w:bCs/>
                <w:color w:val="FF0000"/>
                <w:lang w:val="en-IN" w:eastAsia="en-IN"/>
                <w:rPrChange w:id="231" w:author="Manoj Kumar" w:date="2024-12-13T17:13:00Z">
                  <w:rPr>
                    <w:b/>
                    <w:bCs/>
                    <w:color w:val="000000"/>
                    <w:lang w:val="en-IN" w:eastAsia="en-IN"/>
                  </w:rPr>
                </w:rPrChange>
              </w:rPr>
            </w:pPr>
            <w:r w:rsidRPr="003E7150">
              <w:rPr>
                <w:b/>
                <w:bCs/>
                <w:color w:val="FF0000"/>
                <w:lang w:val="en-IN" w:eastAsia="en-IN"/>
                <w:rPrChange w:id="232" w:author="Manoj Kumar" w:date="2024-12-13T17:13:00Z">
                  <w:rPr>
                    <w:b/>
                    <w:bCs/>
                    <w:color w:val="000000"/>
                    <w:lang w:val="en-IN" w:eastAsia="en-IN"/>
                  </w:rPr>
                </w:rPrChange>
              </w:rPr>
              <w:t>USN</w:t>
            </w:r>
          </w:p>
        </w:tc>
        <w:tc>
          <w:tcPr>
            <w:tcW w:w="6170" w:type="dxa"/>
            <w:gridSpan w:val="5"/>
            <w:tcBorders>
              <w:top w:val="nil"/>
              <w:left w:val="nil"/>
              <w:bottom w:val="single" w:sz="4" w:space="0" w:color="auto"/>
              <w:right w:val="single" w:sz="4" w:space="0" w:color="auto"/>
            </w:tcBorders>
            <w:shd w:val="clear" w:color="auto" w:fill="auto"/>
            <w:vAlign w:val="center"/>
            <w:tcPrChange w:id="233" w:author="Manoj Kumar" w:date="2024-03-07T17:17:00Z">
              <w:tcPr>
                <w:tcW w:w="6170" w:type="dxa"/>
                <w:gridSpan w:val="5"/>
                <w:tcBorders>
                  <w:top w:val="nil"/>
                  <w:left w:val="nil"/>
                  <w:bottom w:val="single" w:sz="4" w:space="0" w:color="auto"/>
                  <w:right w:val="single" w:sz="4" w:space="0" w:color="auto"/>
                </w:tcBorders>
                <w:shd w:val="clear" w:color="auto" w:fill="auto"/>
                <w:vAlign w:val="bottom"/>
              </w:tcPr>
            </w:tcPrChange>
          </w:tcPr>
          <w:p w14:paraId="4BBCDF4C" w14:textId="549BE627" w:rsidR="00B05750" w:rsidRPr="004578FE" w:rsidRDefault="00537FC6" w:rsidP="004578FE">
            <w:pPr>
              <w:widowControl/>
              <w:tabs>
                <w:tab w:val="left" w:pos="8543"/>
              </w:tabs>
              <w:autoSpaceDE/>
              <w:autoSpaceDN/>
              <w:spacing w:before="60" w:after="60"/>
              <w:rPr>
                <w:color w:val="FF0000"/>
                <w:sz w:val="24"/>
                <w:szCs w:val="24"/>
                <w:lang w:val="en-IN" w:eastAsia="en-IN"/>
              </w:rPr>
            </w:pPr>
            <w:r>
              <w:rPr>
                <w:color w:val="FF0000"/>
                <w:sz w:val="24"/>
                <w:szCs w:val="24"/>
                <w:lang w:val="en-IN" w:eastAsia="en-IN"/>
              </w:rPr>
              <w:t>1BI24AI403</w:t>
            </w:r>
            <w:del w:id="234" w:author="Manoj Kumar" w:date="2024-03-07T17:17:00Z">
              <w:r w:rsidR="00B05750" w:rsidRPr="004578FE" w:rsidDel="00D14D41">
                <w:rPr>
                  <w:color w:val="FF0000"/>
                  <w:sz w:val="24"/>
                  <w:szCs w:val="24"/>
                  <w:lang w:val="en-IN" w:eastAsia="en-IN"/>
                </w:rPr>
                <w:delText> 1BI21AI035</w:delText>
              </w:r>
            </w:del>
          </w:p>
        </w:tc>
      </w:tr>
      <w:tr w:rsidR="00B05750" w:rsidRPr="0009591A" w14:paraId="62C89369" w14:textId="77777777" w:rsidTr="004578FE">
        <w:trPr>
          <w:trHeight w:val="438"/>
          <w:jc w:val="center"/>
          <w:trPrChange w:id="235" w:author="User" w:date="2022-12-29T11:25:00Z">
            <w:trPr>
              <w:trHeight w:val="302"/>
              <w:jc w:val="center"/>
            </w:trPr>
          </w:trPrChange>
        </w:trPr>
        <w:tc>
          <w:tcPr>
            <w:tcW w:w="3158" w:type="dxa"/>
            <w:tcBorders>
              <w:top w:val="nil"/>
              <w:left w:val="single" w:sz="4" w:space="0" w:color="auto"/>
              <w:bottom w:val="single" w:sz="4" w:space="0" w:color="auto"/>
              <w:right w:val="single" w:sz="4" w:space="0" w:color="auto"/>
            </w:tcBorders>
            <w:shd w:val="clear" w:color="auto" w:fill="auto"/>
            <w:vAlign w:val="center"/>
            <w:hideMark/>
            <w:tcPrChange w:id="236" w:author="User" w:date="2022-12-29T11:25:00Z">
              <w:tcPr>
                <w:tcW w:w="3158" w:type="dxa"/>
                <w:tcBorders>
                  <w:top w:val="nil"/>
                  <w:left w:val="single" w:sz="4" w:space="0" w:color="auto"/>
                  <w:bottom w:val="single" w:sz="4" w:space="0" w:color="auto"/>
                  <w:right w:val="single" w:sz="4" w:space="0" w:color="auto"/>
                </w:tcBorders>
                <w:shd w:val="clear" w:color="auto" w:fill="auto"/>
                <w:vAlign w:val="center"/>
                <w:hideMark/>
              </w:tcPr>
            </w:tcPrChange>
          </w:tcPr>
          <w:p w14:paraId="54C5CF00" w14:textId="77777777" w:rsidR="00B05750" w:rsidRPr="00DB56CF" w:rsidRDefault="00B05750" w:rsidP="004578FE">
            <w:pPr>
              <w:widowControl/>
              <w:tabs>
                <w:tab w:val="left" w:pos="8543"/>
              </w:tabs>
              <w:autoSpaceDE/>
              <w:autoSpaceDN/>
              <w:spacing w:before="60" w:after="60"/>
              <w:rPr>
                <w:b/>
                <w:bCs/>
                <w:color w:val="000000"/>
                <w:lang w:val="en-IN" w:eastAsia="en-IN"/>
              </w:rPr>
            </w:pPr>
            <w:r w:rsidRPr="00DB56CF">
              <w:rPr>
                <w:b/>
                <w:bCs/>
                <w:color w:val="000000"/>
                <w:lang w:val="en-IN" w:eastAsia="en-IN"/>
              </w:rPr>
              <w:t>BRANCH</w:t>
            </w:r>
          </w:p>
        </w:tc>
        <w:tc>
          <w:tcPr>
            <w:tcW w:w="6170" w:type="dxa"/>
            <w:gridSpan w:val="5"/>
            <w:tcBorders>
              <w:top w:val="nil"/>
              <w:left w:val="nil"/>
              <w:bottom w:val="single" w:sz="4" w:space="0" w:color="auto"/>
              <w:right w:val="single" w:sz="4" w:space="0" w:color="auto"/>
            </w:tcBorders>
            <w:shd w:val="clear" w:color="auto" w:fill="auto"/>
            <w:vAlign w:val="center"/>
            <w:hideMark/>
            <w:tcPrChange w:id="237" w:author="User" w:date="2022-12-29T11:25:00Z">
              <w:tcPr>
                <w:tcW w:w="6170" w:type="dxa"/>
                <w:gridSpan w:val="5"/>
                <w:tcBorders>
                  <w:top w:val="nil"/>
                  <w:left w:val="nil"/>
                  <w:bottom w:val="single" w:sz="4" w:space="0" w:color="auto"/>
                  <w:right w:val="single" w:sz="4" w:space="0" w:color="auto"/>
                </w:tcBorders>
                <w:shd w:val="clear" w:color="auto" w:fill="auto"/>
                <w:vAlign w:val="bottom"/>
                <w:hideMark/>
              </w:tcPr>
            </w:tcPrChange>
          </w:tcPr>
          <w:p w14:paraId="43A3177B" w14:textId="21F3CB24" w:rsidR="00B05750" w:rsidRPr="0009591A" w:rsidRDefault="00B05750" w:rsidP="004578FE">
            <w:pPr>
              <w:widowControl/>
              <w:tabs>
                <w:tab w:val="left" w:pos="8543"/>
              </w:tabs>
              <w:autoSpaceDE/>
              <w:autoSpaceDN/>
              <w:spacing w:before="60" w:after="60"/>
              <w:rPr>
                <w:color w:val="000000"/>
                <w:sz w:val="24"/>
                <w:szCs w:val="24"/>
                <w:lang w:val="en-IN" w:eastAsia="en-IN"/>
              </w:rPr>
            </w:pPr>
            <w:r>
              <w:rPr>
                <w:color w:val="000000"/>
                <w:sz w:val="24"/>
                <w:szCs w:val="24"/>
                <w:lang w:val="en-IN" w:eastAsia="en-IN"/>
              </w:rPr>
              <w:t>Artificial Intelligence and Machine Learning</w:t>
            </w:r>
          </w:p>
        </w:tc>
      </w:tr>
      <w:tr w:rsidR="00B05750" w:rsidRPr="0009591A" w14:paraId="4E33C19F" w14:textId="77777777" w:rsidTr="004578FE">
        <w:trPr>
          <w:trHeight w:val="429"/>
          <w:jc w:val="center"/>
          <w:trPrChange w:id="238" w:author="User" w:date="2022-12-29T11:25:00Z">
            <w:trPr>
              <w:trHeight w:val="302"/>
              <w:jc w:val="center"/>
            </w:trPr>
          </w:trPrChange>
        </w:trPr>
        <w:tc>
          <w:tcPr>
            <w:tcW w:w="3158" w:type="dxa"/>
            <w:tcBorders>
              <w:top w:val="nil"/>
              <w:left w:val="single" w:sz="4" w:space="0" w:color="auto"/>
              <w:bottom w:val="single" w:sz="4" w:space="0" w:color="auto"/>
              <w:right w:val="single" w:sz="4" w:space="0" w:color="auto"/>
            </w:tcBorders>
            <w:shd w:val="clear" w:color="auto" w:fill="auto"/>
            <w:vAlign w:val="center"/>
            <w:hideMark/>
            <w:tcPrChange w:id="239" w:author="User" w:date="2022-12-29T11:25:00Z">
              <w:tcPr>
                <w:tcW w:w="3158" w:type="dxa"/>
                <w:tcBorders>
                  <w:top w:val="nil"/>
                  <w:left w:val="single" w:sz="4" w:space="0" w:color="auto"/>
                  <w:bottom w:val="single" w:sz="4" w:space="0" w:color="auto"/>
                  <w:right w:val="single" w:sz="4" w:space="0" w:color="auto"/>
                </w:tcBorders>
                <w:shd w:val="clear" w:color="auto" w:fill="auto"/>
                <w:vAlign w:val="center"/>
                <w:hideMark/>
              </w:tcPr>
            </w:tcPrChange>
          </w:tcPr>
          <w:p w14:paraId="43CC1928" w14:textId="20C4DCBA" w:rsidR="00B05750" w:rsidRPr="00DB56CF" w:rsidRDefault="00B05750" w:rsidP="004578FE">
            <w:pPr>
              <w:widowControl/>
              <w:tabs>
                <w:tab w:val="left" w:pos="8543"/>
              </w:tabs>
              <w:autoSpaceDE/>
              <w:autoSpaceDN/>
              <w:spacing w:before="60" w:after="60"/>
              <w:rPr>
                <w:b/>
                <w:bCs/>
                <w:color w:val="000000"/>
                <w:lang w:val="en-IN" w:eastAsia="en-IN"/>
              </w:rPr>
            </w:pPr>
            <w:r w:rsidRPr="00DB56CF">
              <w:rPr>
                <w:b/>
                <w:bCs/>
                <w:color w:val="000000"/>
                <w:lang w:val="en-IN" w:eastAsia="en-IN"/>
              </w:rPr>
              <w:t xml:space="preserve">SEM </w:t>
            </w:r>
          </w:p>
        </w:tc>
        <w:tc>
          <w:tcPr>
            <w:tcW w:w="6170" w:type="dxa"/>
            <w:gridSpan w:val="5"/>
            <w:tcBorders>
              <w:top w:val="nil"/>
              <w:left w:val="nil"/>
              <w:bottom w:val="single" w:sz="4" w:space="0" w:color="auto"/>
              <w:right w:val="single" w:sz="4" w:space="0" w:color="auto"/>
            </w:tcBorders>
            <w:shd w:val="clear" w:color="auto" w:fill="auto"/>
            <w:vAlign w:val="center"/>
            <w:hideMark/>
            <w:tcPrChange w:id="240" w:author="User" w:date="2022-12-29T11:25:00Z">
              <w:tcPr>
                <w:tcW w:w="6170" w:type="dxa"/>
                <w:gridSpan w:val="5"/>
                <w:tcBorders>
                  <w:top w:val="nil"/>
                  <w:left w:val="nil"/>
                  <w:bottom w:val="single" w:sz="4" w:space="0" w:color="auto"/>
                  <w:right w:val="single" w:sz="4" w:space="0" w:color="auto"/>
                </w:tcBorders>
                <w:shd w:val="clear" w:color="auto" w:fill="auto"/>
                <w:vAlign w:val="bottom"/>
                <w:hideMark/>
              </w:tcPr>
            </w:tcPrChange>
          </w:tcPr>
          <w:p w14:paraId="07EDF099" w14:textId="2BD7EA67" w:rsidR="00B05750" w:rsidRPr="0009591A" w:rsidRDefault="00B05750" w:rsidP="004578FE">
            <w:pPr>
              <w:widowControl/>
              <w:tabs>
                <w:tab w:val="left" w:pos="8543"/>
              </w:tabs>
              <w:autoSpaceDE/>
              <w:autoSpaceDN/>
              <w:spacing w:before="60" w:after="60"/>
              <w:rPr>
                <w:color w:val="000000"/>
                <w:sz w:val="24"/>
                <w:szCs w:val="24"/>
                <w:lang w:val="en-IN" w:eastAsia="en-IN"/>
              </w:rPr>
            </w:pPr>
            <w:r>
              <w:rPr>
                <w:color w:val="000000"/>
                <w:sz w:val="24"/>
                <w:szCs w:val="24"/>
                <w:lang w:val="en-IN" w:eastAsia="en-IN"/>
              </w:rPr>
              <w:t xml:space="preserve">III </w:t>
            </w:r>
            <w:r w:rsidR="004578FE">
              <w:rPr>
                <w:color w:val="000000"/>
                <w:sz w:val="24"/>
                <w:szCs w:val="24"/>
                <w:lang w:val="en-IN" w:eastAsia="en-IN"/>
              </w:rPr>
              <w:t>Sem</w:t>
            </w:r>
          </w:p>
        </w:tc>
      </w:tr>
      <w:tr w:rsidR="00B05750" w:rsidRPr="0009591A" w14:paraId="34787F20" w14:textId="77777777" w:rsidTr="004578FE">
        <w:trPr>
          <w:trHeight w:val="438"/>
          <w:jc w:val="center"/>
          <w:trPrChange w:id="241" w:author="User" w:date="2022-12-29T11:25:00Z">
            <w:trPr>
              <w:trHeight w:val="321"/>
              <w:jc w:val="center"/>
            </w:trPr>
          </w:trPrChange>
        </w:trPr>
        <w:tc>
          <w:tcPr>
            <w:tcW w:w="3158" w:type="dxa"/>
            <w:tcBorders>
              <w:top w:val="nil"/>
              <w:left w:val="single" w:sz="4" w:space="0" w:color="auto"/>
              <w:bottom w:val="single" w:sz="4" w:space="0" w:color="auto"/>
              <w:right w:val="single" w:sz="4" w:space="0" w:color="auto"/>
            </w:tcBorders>
            <w:shd w:val="clear" w:color="auto" w:fill="auto"/>
            <w:vAlign w:val="center"/>
            <w:hideMark/>
            <w:tcPrChange w:id="242" w:author="User" w:date="2022-12-29T11:25:00Z">
              <w:tcPr>
                <w:tcW w:w="3158" w:type="dxa"/>
                <w:tcBorders>
                  <w:top w:val="nil"/>
                  <w:left w:val="single" w:sz="4" w:space="0" w:color="auto"/>
                  <w:bottom w:val="single" w:sz="4" w:space="0" w:color="auto"/>
                  <w:right w:val="single" w:sz="4" w:space="0" w:color="auto"/>
                </w:tcBorders>
                <w:shd w:val="clear" w:color="auto" w:fill="auto"/>
                <w:vAlign w:val="center"/>
                <w:hideMark/>
              </w:tcPr>
            </w:tcPrChange>
          </w:tcPr>
          <w:p w14:paraId="3297D8C3" w14:textId="77777777" w:rsidR="00B05750" w:rsidRPr="00DB56CF" w:rsidRDefault="00B05750" w:rsidP="004578FE">
            <w:pPr>
              <w:widowControl/>
              <w:tabs>
                <w:tab w:val="left" w:pos="8543"/>
              </w:tabs>
              <w:autoSpaceDE/>
              <w:autoSpaceDN/>
              <w:spacing w:before="60" w:after="60"/>
              <w:rPr>
                <w:b/>
                <w:bCs/>
                <w:color w:val="000000"/>
                <w:lang w:val="en-IN" w:eastAsia="en-IN"/>
              </w:rPr>
            </w:pPr>
            <w:r w:rsidRPr="00DB56CF">
              <w:rPr>
                <w:b/>
                <w:bCs/>
                <w:color w:val="000000"/>
                <w:lang w:val="en-IN" w:eastAsia="en-IN"/>
              </w:rPr>
              <w:t>ENTRY TO PROGRAM</w:t>
            </w:r>
          </w:p>
        </w:tc>
        <w:tc>
          <w:tcPr>
            <w:tcW w:w="6170" w:type="dxa"/>
            <w:gridSpan w:val="5"/>
            <w:tcBorders>
              <w:top w:val="nil"/>
              <w:left w:val="nil"/>
              <w:bottom w:val="single" w:sz="4" w:space="0" w:color="auto"/>
              <w:right w:val="single" w:sz="4" w:space="0" w:color="auto"/>
            </w:tcBorders>
            <w:shd w:val="clear" w:color="auto" w:fill="auto"/>
            <w:vAlign w:val="center"/>
            <w:hideMark/>
            <w:tcPrChange w:id="243" w:author="User" w:date="2022-12-29T11:25:00Z">
              <w:tcPr>
                <w:tcW w:w="6170" w:type="dxa"/>
                <w:gridSpan w:val="5"/>
                <w:tcBorders>
                  <w:top w:val="nil"/>
                  <w:left w:val="nil"/>
                  <w:bottom w:val="single" w:sz="4" w:space="0" w:color="auto"/>
                  <w:right w:val="single" w:sz="4" w:space="0" w:color="auto"/>
                </w:tcBorders>
                <w:shd w:val="clear" w:color="auto" w:fill="auto"/>
                <w:vAlign w:val="bottom"/>
                <w:hideMark/>
              </w:tcPr>
            </w:tcPrChange>
          </w:tcPr>
          <w:p w14:paraId="06638F2E" w14:textId="77777777" w:rsidR="00B05750" w:rsidRPr="0009591A" w:rsidRDefault="00B05750" w:rsidP="004578FE">
            <w:pPr>
              <w:widowControl/>
              <w:tabs>
                <w:tab w:val="left" w:pos="8543"/>
              </w:tabs>
              <w:autoSpaceDE/>
              <w:autoSpaceDN/>
              <w:spacing w:before="60" w:after="60"/>
              <w:rPr>
                <w:color w:val="000000"/>
                <w:sz w:val="24"/>
                <w:szCs w:val="24"/>
                <w:lang w:val="en-IN" w:eastAsia="en-IN"/>
              </w:rPr>
            </w:pPr>
            <w:r w:rsidRPr="0009591A">
              <w:rPr>
                <w:color w:val="000000"/>
                <w:sz w:val="24"/>
                <w:szCs w:val="24"/>
                <w:lang w:val="en-IN" w:eastAsia="en-IN"/>
              </w:rPr>
              <w:t>Regular/Lateral/Change of College</w:t>
            </w:r>
            <w:ins w:id="244" w:author="User" w:date="2022-12-29T11:20:00Z">
              <w:r>
                <w:rPr>
                  <w:color w:val="000000"/>
                  <w:sz w:val="24"/>
                  <w:szCs w:val="24"/>
                  <w:lang w:val="en-IN" w:eastAsia="en-IN"/>
                </w:rPr>
                <w:t xml:space="preserve"> </w:t>
              </w:r>
            </w:ins>
            <w:r w:rsidRPr="0009591A">
              <w:rPr>
                <w:color w:val="000000"/>
                <w:sz w:val="24"/>
                <w:szCs w:val="24"/>
                <w:lang w:val="en-IN" w:eastAsia="en-IN"/>
              </w:rPr>
              <w:t>(Tick the Appropriate)</w:t>
            </w:r>
          </w:p>
        </w:tc>
      </w:tr>
      <w:tr w:rsidR="00B05750" w:rsidRPr="0009591A" w:rsidDel="003C34C1" w14:paraId="6ED702E4" w14:textId="46DF3575" w:rsidTr="004578FE">
        <w:trPr>
          <w:trHeight w:val="447"/>
          <w:jc w:val="center"/>
          <w:del w:id="245" w:author="Office1" w:date="2024-12-18T09:59:00Z"/>
          <w:trPrChange w:id="246" w:author="User" w:date="2022-12-29T11:25:00Z">
            <w:trPr>
              <w:trHeight w:val="302"/>
              <w:jc w:val="center"/>
            </w:trPr>
          </w:trPrChange>
        </w:trPr>
        <w:tc>
          <w:tcPr>
            <w:tcW w:w="3158" w:type="dxa"/>
            <w:tcBorders>
              <w:top w:val="nil"/>
              <w:left w:val="single" w:sz="4" w:space="0" w:color="auto"/>
              <w:bottom w:val="single" w:sz="4" w:space="0" w:color="auto"/>
              <w:right w:val="single" w:sz="4" w:space="0" w:color="auto"/>
            </w:tcBorders>
            <w:shd w:val="clear" w:color="auto" w:fill="auto"/>
            <w:vAlign w:val="center"/>
            <w:hideMark/>
            <w:tcPrChange w:id="247" w:author="User" w:date="2022-12-29T11:25:00Z">
              <w:tcPr>
                <w:tcW w:w="3158" w:type="dxa"/>
                <w:tcBorders>
                  <w:top w:val="nil"/>
                  <w:left w:val="single" w:sz="4" w:space="0" w:color="auto"/>
                  <w:bottom w:val="single" w:sz="4" w:space="0" w:color="auto"/>
                  <w:right w:val="single" w:sz="4" w:space="0" w:color="auto"/>
                </w:tcBorders>
                <w:shd w:val="clear" w:color="auto" w:fill="auto"/>
                <w:vAlign w:val="center"/>
                <w:hideMark/>
              </w:tcPr>
            </w:tcPrChange>
          </w:tcPr>
          <w:p w14:paraId="0DB1B6EF" w14:textId="6060279B" w:rsidR="00B05750" w:rsidRPr="003E7150" w:rsidDel="003C34C1" w:rsidRDefault="00B05750" w:rsidP="004578FE">
            <w:pPr>
              <w:widowControl/>
              <w:tabs>
                <w:tab w:val="left" w:pos="8543"/>
              </w:tabs>
              <w:autoSpaceDE/>
              <w:autoSpaceDN/>
              <w:spacing w:before="60" w:after="60"/>
              <w:rPr>
                <w:del w:id="248" w:author="Office1" w:date="2024-12-18T09:59:00Z"/>
                <w:b/>
                <w:bCs/>
                <w:color w:val="FF0000"/>
                <w:lang w:val="en-IN" w:eastAsia="en-IN"/>
                <w:rPrChange w:id="249" w:author="Manoj Kumar" w:date="2024-12-13T17:13:00Z">
                  <w:rPr>
                    <w:del w:id="250" w:author="Office1" w:date="2024-12-18T09:59:00Z"/>
                    <w:b/>
                    <w:bCs/>
                    <w:color w:val="000000"/>
                    <w:lang w:val="en-IN" w:eastAsia="en-IN"/>
                  </w:rPr>
                </w:rPrChange>
              </w:rPr>
            </w:pPr>
            <w:del w:id="251" w:author="Office1" w:date="2024-12-18T09:59:00Z">
              <w:r w:rsidRPr="003E7150" w:rsidDel="003C34C1">
                <w:rPr>
                  <w:b/>
                  <w:bCs/>
                  <w:color w:val="FF0000"/>
                  <w:lang w:val="en-IN" w:eastAsia="en-IN"/>
                  <w:rPrChange w:id="252" w:author="Manoj Kumar" w:date="2024-12-13T17:13:00Z">
                    <w:rPr>
                      <w:b/>
                      <w:bCs/>
                      <w:color w:val="000000"/>
                      <w:lang w:val="en-IN" w:eastAsia="en-IN"/>
                    </w:rPr>
                  </w:rPrChange>
                </w:rPr>
                <w:delText>PROCTOR NAME</w:delText>
              </w:r>
            </w:del>
          </w:p>
        </w:tc>
        <w:tc>
          <w:tcPr>
            <w:tcW w:w="6170" w:type="dxa"/>
            <w:gridSpan w:val="5"/>
            <w:tcBorders>
              <w:top w:val="nil"/>
              <w:left w:val="nil"/>
              <w:bottom w:val="single" w:sz="4" w:space="0" w:color="auto"/>
              <w:right w:val="single" w:sz="4" w:space="0" w:color="auto"/>
            </w:tcBorders>
            <w:shd w:val="clear" w:color="auto" w:fill="auto"/>
            <w:vAlign w:val="center"/>
            <w:hideMark/>
            <w:tcPrChange w:id="253" w:author="User" w:date="2022-12-29T11:25:00Z">
              <w:tcPr>
                <w:tcW w:w="6170" w:type="dxa"/>
                <w:gridSpan w:val="5"/>
                <w:tcBorders>
                  <w:top w:val="nil"/>
                  <w:left w:val="nil"/>
                  <w:bottom w:val="single" w:sz="4" w:space="0" w:color="auto"/>
                  <w:right w:val="single" w:sz="4" w:space="0" w:color="auto"/>
                </w:tcBorders>
                <w:shd w:val="clear" w:color="auto" w:fill="auto"/>
                <w:vAlign w:val="bottom"/>
                <w:hideMark/>
              </w:tcPr>
            </w:tcPrChange>
          </w:tcPr>
          <w:p w14:paraId="75C3AD29" w14:textId="16BF6054" w:rsidR="00B05750" w:rsidRPr="003E7150" w:rsidDel="003C34C1" w:rsidRDefault="00B05750" w:rsidP="004578FE">
            <w:pPr>
              <w:widowControl/>
              <w:tabs>
                <w:tab w:val="left" w:pos="8543"/>
              </w:tabs>
              <w:autoSpaceDE/>
              <w:autoSpaceDN/>
              <w:spacing w:before="60" w:after="60"/>
              <w:rPr>
                <w:del w:id="254" w:author="Office1" w:date="2024-12-18T09:59:00Z"/>
                <w:color w:val="FF0000"/>
                <w:sz w:val="24"/>
                <w:szCs w:val="24"/>
                <w:lang w:val="en-IN" w:eastAsia="en-IN"/>
                <w:rPrChange w:id="255" w:author="Manoj Kumar" w:date="2024-12-13T17:13:00Z">
                  <w:rPr>
                    <w:del w:id="256" w:author="Office1" w:date="2024-12-18T09:59:00Z"/>
                    <w:color w:val="000000"/>
                    <w:sz w:val="24"/>
                    <w:szCs w:val="24"/>
                    <w:lang w:val="en-IN" w:eastAsia="en-IN"/>
                  </w:rPr>
                </w:rPrChange>
              </w:rPr>
            </w:pPr>
            <w:del w:id="257" w:author="Office1" w:date="2024-12-18T09:59:00Z">
              <w:r w:rsidRPr="003E7150" w:rsidDel="003C34C1">
                <w:rPr>
                  <w:color w:val="FF0000"/>
                  <w:sz w:val="24"/>
                  <w:szCs w:val="24"/>
                  <w:lang w:val="en-IN" w:eastAsia="en-IN"/>
                  <w:rPrChange w:id="258" w:author="Manoj Kumar" w:date="2024-12-13T17:13:00Z">
                    <w:rPr>
                      <w:color w:val="000000"/>
                      <w:sz w:val="24"/>
                      <w:szCs w:val="24"/>
                      <w:lang w:val="en-IN" w:eastAsia="en-IN"/>
                    </w:rPr>
                  </w:rPrChange>
                </w:rPr>
                <w:delText>Prof. Sahana M</w:delText>
              </w:r>
            </w:del>
          </w:p>
        </w:tc>
      </w:tr>
      <w:tr w:rsidR="00B05750" w:rsidRPr="0009591A" w14:paraId="397EDC74" w14:textId="77777777" w:rsidTr="004578FE">
        <w:trPr>
          <w:trHeight w:val="302"/>
          <w:jc w:val="center"/>
          <w:trPrChange w:id="259" w:author="User" w:date="2022-12-29T11:25:00Z">
            <w:trPr>
              <w:trHeight w:val="302"/>
              <w:jc w:val="center"/>
            </w:trPr>
          </w:trPrChange>
        </w:trPr>
        <w:tc>
          <w:tcPr>
            <w:tcW w:w="9328" w:type="dxa"/>
            <w:gridSpan w:val="6"/>
            <w:tcBorders>
              <w:top w:val="single" w:sz="4" w:space="0" w:color="auto"/>
              <w:left w:val="single" w:sz="4" w:space="0" w:color="auto"/>
              <w:bottom w:val="single" w:sz="4" w:space="0" w:color="auto"/>
              <w:right w:val="single" w:sz="4" w:space="0" w:color="auto"/>
            </w:tcBorders>
            <w:shd w:val="clear" w:color="000000" w:fill="92CDDC"/>
            <w:vAlign w:val="center"/>
            <w:hideMark/>
            <w:tcPrChange w:id="260" w:author="User" w:date="2022-12-29T11:25:00Z">
              <w:tcPr>
                <w:tcW w:w="9328" w:type="dxa"/>
                <w:gridSpan w:val="6"/>
                <w:tcBorders>
                  <w:top w:val="single" w:sz="4" w:space="0" w:color="auto"/>
                  <w:left w:val="single" w:sz="4" w:space="0" w:color="auto"/>
                  <w:bottom w:val="single" w:sz="4" w:space="0" w:color="auto"/>
                  <w:right w:val="single" w:sz="4" w:space="0" w:color="auto"/>
                </w:tcBorders>
                <w:shd w:val="clear" w:color="000000" w:fill="92CDDC"/>
                <w:vAlign w:val="bottom"/>
                <w:hideMark/>
              </w:tcPr>
            </w:tcPrChange>
          </w:tcPr>
          <w:p w14:paraId="4996CE8D" w14:textId="77E1DE32" w:rsidR="00B05750" w:rsidRPr="003E7150" w:rsidRDefault="003C34C1" w:rsidP="004578FE">
            <w:pPr>
              <w:widowControl/>
              <w:tabs>
                <w:tab w:val="left" w:pos="8543"/>
              </w:tabs>
              <w:autoSpaceDE/>
              <w:autoSpaceDN/>
              <w:spacing w:before="60" w:after="60"/>
              <w:rPr>
                <w:b/>
                <w:bCs/>
                <w:color w:val="FF0000"/>
                <w:sz w:val="24"/>
                <w:szCs w:val="24"/>
                <w:lang w:val="en-IN" w:eastAsia="en-IN"/>
                <w:rPrChange w:id="261" w:author="Manoj Kumar" w:date="2024-12-13T17:13:00Z">
                  <w:rPr>
                    <w:b/>
                    <w:bCs/>
                    <w:color w:val="000000"/>
                    <w:sz w:val="24"/>
                    <w:szCs w:val="24"/>
                    <w:lang w:val="en-IN" w:eastAsia="en-IN"/>
                  </w:rPr>
                </w:rPrChange>
              </w:rPr>
            </w:pPr>
            <w:ins w:id="262" w:author="Office1" w:date="2024-12-18T10:00:00Z">
              <w:r w:rsidRPr="00DB56CF">
                <w:rPr>
                  <w:b/>
                  <w:bCs/>
                  <w:color w:val="000000"/>
                  <w:sz w:val="24"/>
                  <w:szCs w:val="24"/>
                  <w:lang w:val="en-IN" w:eastAsia="en-IN"/>
                </w:rPr>
                <w:t>ACTIVITY DETAILS</w:t>
              </w:r>
              <w:r w:rsidDel="00DA7CCD">
                <w:rPr>
                  <w:b/>
                  <w:bCs/>
                  <w:color w:val="000000"/>
                  <w:lang w:val="en-IN" w:eastAsia="en-IN"/>
                </w:rPr>
                <w:t xml:space="preserve"> </w:t>
              </w:r>
            </w:ins>
            <w:del w:id="263" w:author="User" w:date="2022-12-29T11:23:00Z">
              <w:r w:rsidR="00B05750" w:rsidRPr="003E7150" w:rsidDel="00DA7CCD">
                <w:rPr>
                  <w:b/>
                  <w:bCs/>
                  <w:color w:val="FF0000"/>
                  <w:sz w:val="24"/>
                  <w:szCs w:val="24"/>
                  <w:lang w:val="en-IN" w:eastAsia="en-IN"/>
                  <w:rPrChange w:id="264" w:author="Manoj Kumar" w:date="2024-12-13T17:13:00Z">
                    <w:rPr>
                      <w:b/>
                      <w:bCs/>
                      <w:color w:val="000000"/>
                      <w:sz w:val="24"/>
                      <w:szCs w:val="24"/>
                      <w:lang w:val="en-IN" w:eastAsia="en-IN"/>
                    </w:rPr>
                  </w:rPrChange>
                </w:rPr>
                <w:delText>ACTIVITY DETAILS</w:delText>
              </w:r>
            </w:del>
          </w:p>
        </w:tc>
      </w:tr>
      <w:tr w:rsidR="00B05750" w:rsidRPr="0009591A" w:rsidDel="00DA7CCD" w14:paraId="2CEA30C2" w14:textId="77777777" w:rsidTr="004578FE">
        <w:trPr>
          <w:trHeight w:val="932"/>
          <w:jc w:val="center"/>
          <w:del w:id="265" w:author="User" w:date="2022-12-29T11:22:00Z"/>
          <w:trPrChange w:id="266" w:author="User" w:date="2022-12-29T11:25:00Z">
            <w:trPr>
              <w:trHeight w:val="932"/>
              <w:jc w:val="center"/>
            </w:trPr>
          </w:trPrChange>
        </w:trPr>
        <w:tc>
          <w:tcPr>
            <w:tcW w:w="3158" w:type="dxa"/>
            <w:tcBorders>
              <w:top w:val="nil"/>
              <w:left w:val="single" w:sz="4" w:space="0" w:color="auto"/>
              <w:right w:val="single" w:sz="4" w:space="0" w:color="auto"/>
            </w:tcBorders>
            <w:shd w:val="clear" w:color="auto" w:fill="auto"/>
            <w:vAlign w:val="center"/>
            <w:tcPrChange w:id="267" w:author="User" w:date="2022-12-29T11:25:00Z">
              <w:tcPr>
                <w:tcW w:w="3158" w:type="dxa"/>
                <w:tcBorders>
                  <w:top w:val="nil"/>
                  <w:left w:val="single" w:sz="4" w:space="0" w:color="auto"/>
                  <w:right w:val="single" w:sz="4" w:space="0" w:color="auto"/>
                </w:tcBorders>
                <w:shd w:val="clear" w:color="auto" w:fill="auto"/>
                <w:vAlign w:val="center"/>
              </w:tcPr>
            </w:tcPrChange>
          </w:tcPr>
          <w:p w14:paraId="52DC10D3" w14:textId="77777777" w:rsidR="00B05750" w:rsidRPr="00DB56CF" w:rsidDel="00DA7CCD" w:rsidRDefault="00B05750">
            <w:pPr>
              <w:widowControl/>
              <w:tabs>
                <w:tab w:val="left" w:pos="8543"/>
              </w:tabs>
              <w:autoSpaceDE/>
              <w:autoSpaceDN/>
              <w:spacing w:before="60" w:after="60" w:line="276" w:lineRule="auto"/>
              <w:rPr>
                <w:del w:id="268" w:author="User" w:date="2022-12-29T11:22:00Z"/>
                <w:b/>
                <w:bCs/>
                <w:color w:val="000000"/>
                <w:lang w:val="en-IN" w:eastAsia="en-IN"/>
              </w:rPr>
              <w:pPrChange w:id="269" w:author="User" w:date="2022-12-29T11:06:00Z">
                <w:pPr>
                  <w:widowControl/>
                  <w:autoSpaceDE/>
                  <w:autoSpaceDN/>
                </w:pPr>
              </w:pPrChange>
            </w:pPr>
            <w:del w:id="270" w:author="User" w:date="2022-12-29T11:19:00Z">
              <w:r w:rsidRPr="00DB56CF" w:rsidDel="00C90F8D">
                <w:rPr>
                  <w:b/>
                  <w:bCs/>
                  <w:color w:val="000000"/>
                  <w:lang w:val="en-IN" w:eastAsia="en-IN"/>
                </w:rPr>
                <w:delText>TOTAL DURATION OF ACTIVITY IN HOURS</w:delText>
              </w:r>
            </w:del>
          </w:p>
        </w:tc>
        <w:tc>
          <w:tcPr>
            <w:tcW w:w="1201" w:type="dxa"/>
            <w:tcBorders>
              <w:top w:val="nil"/>
              <w:left w:val="nil"/>
              <w:right w:val="single" w:sz="4" w:space="0" w:color="auto"/>
            </w:tcBorders>
            <w:shd w:val="clear" w:color="auto" w:fill="auto"/>
            <w:vAlign w:val="center"/>
            <w:tcPrChange w:id="271" w:author="User" w:date="2022-12-29T11:25:00Z">
              <w:tcPr>
                <w:tcW w:w="1201" w:type="dxa"/>
                <w:tcBorders>
                  <w:top w:val="nil"/>
                  <w:left w:val="nil"/>
                  <w:right w:val="single" w:sz="4" w:space="0" w:color="auto"/>
                </w:tcBorders>
                <w:shd w:val="clear" w:color="auto" w:fill="auto"/>
                <w:vAlign w:val="center"/>
              </w:tcPr>
            </w:tcPrChange>
          </w:tcPr>
          <w:p w14:paraId="5F7E61D1" w14:textId="77777777" w:rsidR="00B05750" w:rsidRPr="0009591A" w:rsidDel="00DA7CCD" w:rsidRDefault="00B05750" w:rsidP="004578FE">
            <w:pPr>
              <w:widowControl/>
              <w:tabs>
                <w:tab w:val="left" w:pos="8543"/>
              </w:tabs>
              <w:autoSpaceDE/>
              <w:autoSpaceDN/>
              <w:spacing w:before="60" w:after="60"/>
              <w:rPr>
                <w:del w:id="272" w:author="User" w:date="2022-12-29T11:22:00Z"/>
                <w:color w:val="000000"/>
                <w:sz w:val="24"/>
                <w:szCs w:val="24"/>
                <w:lang w:val="en-IN" w:eastAsia="en-IN"/>
              </w:rPr>
            </w:pPr>
            <w:del w:id="273" w:author="User" w:date="2022-12-29T11:21:00Z">
              <w:r w:rsidRPr="0009591A" w:rsidDel="00DA7CCD">
                <w:rPr>
                  <w:color w:val="000000"/>
                  <w:sz w:val="24"/>
                  <w:szCs w:val="24"/>
                  <w:lang w:val="en-IN" w:eastAsia="en-IN"/>
                </w:rPr>
                <w:delText> </w:delText>
              </w:r>
              <w:r w:rsidDel="00DA7CCD">
                <w:rPr>
                  <w:color w:val="000000"/>
                  <w:sz w:val="24"/>
                  <w:szCs w:val="24"/>
                  <w:lang w:val="en-IN" w:eastAsia="en-IN"/>
                </w:rPr>
                <w:delText>ACT-1</w:delText>
              </w:r>
            </w:del>
          </w:p>
        </w:tc>
        <w:tc>
          <w:tcPr>
            <w:tcW w:w="1305" w:type="dxa"/>
            <w:tcBorders>
              <w:top w:val="nil"/>
              <w:left w:val="nil"/>
              <w:right w:val="single" w:sz="4" w:space="0" w:color="auto"/>
            </w:tcBorders>
            <w:shd w:val="clear" w:color="auto" w:fill="auto"/>
            <w:vAlign w:val="center"/>
            <w:tcPrChange w:id="274" w:author="User" w:date="2022-12-29T11:25:00Z">
              <w:tcPr>
                <w:tcW w:w="1305" w:type="dxa"/>
                <w:tcBorders>
                  <w:top w:val="nil"/>
                  <w:left w:val="nil"/>
                  <w:right w:val="single" w:sz="4" w:space="0" w:color="auto"/>
                </w:tcBorders>
                <w:shd w:val="clear" w:color="auto" w:fill="auto"/>
                <w:vAlign w:val="center"/>
              </w:tcPr>
            </w:tcPrChange>
          </w:tcPr>
          <w:p w14:paraId="0E7B6FBD" w14:textId="77777777" w:rsidR="00B05750" w:rsidRPr="0009591A" w:rsidDel="00DA7CCD" w:rsidRDefault="00B05750" w:rsidP="004578FE">
            <w:pPr>
              <w:widowControl/>
              <w:tabs>
                <w:tab w:val="left" w:pos="8543"/>
              </w:tabs>
              <w:autoSpaceDE/>
              <w:autoSpaceDN/>
              <w:spacing w:before="60" w:after="60"/>
              <w:rPr>
                <w:del w:id="275" w:author="User" w:date="2022-12-29T11:22:00Z"/>
                <w:color w:val="000000"/>
                <w:sz w:val="24"/>
                <w:szCs w:val="24"/>
                <w:lang w:val="en-IN" w:eastAsia="en-IN"/>
              </w:rPr>
            </w:pPr>
            <w:del w:id="276" w:author="User" w:date="2022-12-29T11:21:00Z">
              <w:r w:rsidRPr="008A2E42" w:rsidDel="00DA7CCD">
                <w:rPr>
                  <w:color w:val="000000"/>
                  <w:sz w:val="24"/>
                  <w:szCs w:val="24"/>
                  <w:lang w:val="en-IN" w:eastAsia="en-IN"/>
                </w:rPr>
                <w:delText>ACT-</w:delText>
              </w:r>
              <w:r w:rsidDel="00DA7CCD">
                <w:rPr>
                  <w:color w:val="000000"/>
                  <w:sz w:val="24"/>
                  <w:szCs w:val="24"/>
                  <w:lang w:val="en-IN" w:eastAsia="en-IN"/>
                </w:rPr>
                <w:delText>2</w:delText>
              </w:r>
            </w:del>
          </w:p>
        </w:tc>
        <w:tc>
          <w:tcPr>
            <w:tcW w:w="1305" w:type="dxa"/>
            <w:tcBorders>
              <w:top w:val="nil"/>
              <w:left w:val="nil"/>
              <w:right w:val="single" w:sz="4" w:space="0" w:color="auto"/>
            </w:tcBorders>
            <w:shd w:val="clear" w:color="auto" w:fill="auto"/>
            <w:vAlign w:val="center"/>
            <w:tcPrChange w:id="277" w:author="User" w:date="2022-12-29T11:25:00Z">
              <w:tcPr>
                <w:tcW w:w="1305" w:type="dxa"/>
                <w:tcBorders>
                  <w:top w:val="nil"/>
                  <w:left w:val="nil"/>
                  <w:right w:val="single" w:sz="4" w:space="0" w:color="auto"/>
                </w:tcBorders>
                <w:shd w:val="clear" w:color="auto" w:fill="auto"/>
                <w:vAlign w:val="center"/>
              </w:tcPr>
            </w:tcPrChange>
          </w:tcPr>
          <w:p w14:paraId="307A4CD9" w14:textId="77777777" w:rsidR="00B05750" w:rsidRPr="0009591A" w:rsidDel="00DA7CCD" w:rsidRDefault="00B05750" w:rsidP="004578FE">
            <w:pPr>
              <w:widowControl/>
              <w:tabs>
                <w:tab w:val="left" w:pos="8543"/>
              </w:tabs>
              <w:autoSpaceDE/>
              <w:autoSpaceDN/>
              <w:spacing w:before="60" w:after="60"/>
              <w:rPr>
                <w:del w:id="278" w:author="User" w:date="2022-12-29T11:22:00Z"/>
                <w:color w:val="000000"/>
                <w:sz w:val="24"/>
                <w:szCs w:val="24"/>
                <w:lang w:val="en-IN" w:eastAsia="en-IN"/>
              </w:rPr>
            </w:pPr>
            <w:del w:id="279" w:author="User" w:date="2022-12-29T11:21:00Z">
              <w:r w:rsidRPr="008A2E42" w:rsidDel="00DA7CCD">
                <w:rPr>
                  <w:color w:val="000000"/>
                  <w:sz w:val="24"/>
                  <w:szCs w:val="24"/>
                  <w:lang w:val="en-IN" w:eastAsia="en-IN"/>
                </w:rPr>
                <w:delText>ACT-</w:delText>
              </w:r>
              <w:r w:rsidDel="00DA7CCD">
                <w:rPr>
                  <w:color w:val="000000"/>
                  <w:sz w:val="24"/>
                  <w:szCs w:val="24"/>
                  <w:lang w:val="en-IN" w:eastAsia="en-IN"/>
                </w:rPr>
                <w:delText>3</w:delText>
              </w:r>
            </w:del>
          </w:p>
        </w:tc>
        <w:tc>
          <w:tcPr>
            <w:tcW w:w="1216" w:type="dxa"/>
            <w:tcBorders>
              <w:top w:val="nil"/>
              <w:left w:val="nil"/>
              <w:right w:val="single" w:sz="4" w:space="0" w:color="auto"/>
            </w:tcBorders>
            <w:shd w:val="clear" w:color="auto" w:fill="auto"/>
            <w:vAlign w:val="center"/>
            <w:tcPrChange w:id="280" w:author="User" w:date="2022-12-29T11:25:00Z">
              <w:tcPr>
                <w:tcW w:w="1216" w:type="dxa"/>
                <w:tcBorders>
                  <w:top w:val="nil"/>
                  <w:left w:val="nil"/>
                  <w:right w:val="single" w:sz="4" w:space="0" w:color="auto"/>
                </w:tcBorders>
                <w:shd w:val="clear" w:color="auto" w:fill="auto"/>
                <w:vAlign w:val="center"/>
              </w:tcPr>
            </w:tcPrChange>
          </w:tcPr>
          <w:p w14:paraId="5EE2FA98" w14:textId="77777777" w:rsidR="00B05750" w:rsidRPr="0009591A" w:rsidDel="00DA7CCD" w:rsidRDefault="00B05750" w:rsidP="004578FE">
            <w:pPr>
              <w:widowControl/>
              <w:tabs>
                <w:tab w:val="left" w:pos="8543"/>
              </w:tabs>
              <w:autoSpaceDE/>
              <w:autoSpaceDN/>
              <w:spacing w:before="60" w:after="60"/>
              <w:rPr>
                <w:del w:id="281" w:author="User" w:date="2022-12-29T11:22:00Z"/>
                <w:color w:val="000000"/>
                <w:sz w:val="24"/>
                <w:szCs w:val="24"/>
                <w:lang w:val="en-IN" w:eastAsia="en-IN"/>
              </w:rPr>
            </w:pPr>
            <w:del w:id="282" w:author="User" w:date="2022-12-29T11:21:00Z">
              <w:r w:rsidRPr="008A2E42" w:rsidDel="00DA7CCD">
                <w:rPr>
                  <w:color w:val="000000"/>
                  <w:sz w:val="24"/>
                  <w:szCs w:val="24"/>
                  <w:lang w:val="en-IN" w:eastAsia="en-IN"/>
                </w:rPr>
                <w:delText>ACT-</w:delText>
              </w:r>
              <w:r w:rsidDel="00DA7CCD">
                <w:rPr>
                  <w:color w:val="000000"/>
                  <w:sz w:val="24"/>
                  <w:szCs w:val="24"/>
                  <w:lang w:val="en-IN" w:eastAsia="en-IN"/>
                </w:rPr>
                <w:delText>4</w:delText>
              </w:r>
            </w:del>
          </w:p>
        </w:tc>
        <w:tc>
          <w:tcPr>
            <w:tcW w:w="1143" w:type="dxa"/>
            <w:tcBorders>
              <w:top w:val="nil"/>
              <w:left w:val="nil"/>
              <w:right w:val="single" w:sz="4" w:space="0" w:color="auto"/>
            </w:tcBorders>
            <w:shd w:val="clear" w:color="auto" w:fill="auto"/>
            <w:vAlign w:val="center"/>
            <w:tcPrChange w:id="283" w:author="User" w:date="2022-12-29T11:25:00Z">
              <w:tcPr>
                <w:tcW w:w="1143" w:type="dxa"/>
                <w:tcBorders>
                  <w:top w:val="nil"/>
                  <w:left w:val="nil"/>
                  <w:right w:val="single" w:sz="4" w:space="0" w:color="auto"/>
                </w:tcBorders>
                <w:shd w:val="clear" w:color="auto" w:fill="auto"/>
                <w:vAlign w:val="center"/>
              </w:tcPr>
            </w:tcPrChange>
          </w:tcPr>
          <w:p w14:paraId="44B48A49" w14:textId="77777777" w:rsidR="00B05750" w:rsidRPr="0009591A" w:rsidDel="00DA7CCD" w:rsidRDefault="00B05750" w:rsidP="004578FE">
            <w:pPr>
              <w:widowControl/>
              <w:tabs>
                <w:tab w:val="left" w:pos="8543"/>
              </w:tabs>
              <w:autoSpaceDE/>
              <w:autoSpaceDN/>
              <w:spacing w:before="60" w:after="60"/>
              <w:rPr>
                <w:del w:id="284" w:author="User" w:date="2022-12-29T11:22:00Z"/>
                <w:color w:val="000000"/>
                <w:sz w:val="24"/>
                <w:szCs w:val="24"/>
                <w:lang w:val="en-IN" w:eastAsia="en-IN"/>
              </w:rPr>
            </w:pPr>
            <w:del w:id="285" w:author="User" w:date="2022-12-29T11:21:00Z">
              <w:r w:rsidRPr="008A2E42" w:rsidDel="00DA7CCD">
                <w:rPr>
                  <w:color w:val="000000"/>
                  <w:sz w:val="24"/>
                  <w:szCs w:val="24"/>
                  <w:lang w:val="en-IN" w:eastAsia="en-IN"/>
                </w:rPr>
                <w:delText>ACT-</w:delText>
              </w:r>
              <w:r w:rsidDel="00DA7CCD">
                <w:rPr>
                  <w:color w:val="000000"/>
                  <w:sz w:val="24"/>
                  <w:szCs w:val="24"/>
                  <w:lang w:val="en-IN" w:eastAsia="en-IN"/>
                </w:rPr>
                <w:delText>5</w:delText>
              </w:r>
            </w:del>
          </w:p>
          <w:p w14:paraId="5D29F007" w14:textId="77777777" w:rsidR="00B05750" w:rsidRPr="0009591A" w:rsidDel="00DA7CCD" w:rsidRDefault="00B05750" w:rsidP="004578FE">
            <w:pPr>
              <w:widowControl/>
              <w:tabs>
                <w:tab w:val="left" w:pos="8543"/>
              </w:tabs>
              <w:autoSpaceDE/>
              <w:autoSpaceDN/>
              <w:spacing w:before="60" w:after="60"/>
              <w:rPr>
                <w:del w:id="286" w:author="User" w:date="2022-12-29T11:22:00Z"/>
                <w:color w:val="000000"/>
                <w:sz w:val="24"/>
                <w:szCs w:val="24"/>
                <w:lang w:val="en-IN" w:eastAsia="en-IN"/>
              </w:rPr>
            </w:pPr>
          </w:p>
        </w:tc>
      </w:tr>
      <w:tr w:rsidR="00B05750" w:rsidRPr="0009591A" w:rsidDel="003C34C1" w14:paraId="2A161356" w14:textId="17360DE9" w:rsidTr="004578FE">
        <w:trPr>
          <w:trHeight w:val="75"/>
          <w:jc w:val="center"/>
          <w:del w:id="287" w:author="Office1" w:date="2024-12-18T10:00:00Z"/>
          <w:trPrChange w:id="288" w:author="User" w:date="2022-12-29T11:25:00Z">
            <w:trPr>
              <w:trHeight w:val="75"/>
              <w:jc w:val="center"/>
            </w:trPr>
          </w:trPrChange>
        </w:trPr>
        <w:tc>
          <w:tcPr>
            <w:tcW w:w="9328" w:type="dxa"/>
            <w:gridSpan w:val="6"/>
            <w:tcBorders>
              <w:left w:val="single" w:sz="4" w:space="0" w:color="auto"/>
              <w:bottom w:val="single" w:sz="4" w:space="0" w:color="auto"/>
              <w:right w:val="single" w:sz="4" w:space="0" w:color="auto"/>
            </w:tcBorders>
            <w:shd w:val="clear" w:color="auto" w:fill="auto"/>
            <w:vAlign w:val="center"/>
            <w:tcPrChange w:id="289" w:author="User" w:date="2022-12-29T11:25:00Z">
              <w:tcPr>
                <w:tcW w:w="9328" w:type="dxa"/>
                <w:gridSpan w:val="6"/>
                <w:tcBorders>
                  <w:left w:val="single" w:sz="4" w:space="0" w:color="auto"/>
                  <w:bottom w:val="single" w:sz="4" w:space="0" w:color="auto"/>
                  <w:right w:val="single" w:sz="4" w:space="0" w:color="auto"/>
                </w:tcBorders>
                <w:shd w:val="clear" w:color="auto" w:fill="auto"/>
                <w:vAlign w:val="center"/>
              </w:tcPr>
            </w:tcPrChange>
          </w:tcPr>
          <w:p w14:paraId="2F5D51C1" w14:textId="19561A27" w:rsidR="00B05750" w:rsidRPr="0009591A" w:rsidDel="003C34C1" w:rsidRDefault="00B05750">
            <w:pPr>
              <w:widowControl/>
              <w:tabs>
                <w:tab w:val="left" w:pos="8543"/>
              </w:tabs>
              <w:autoSpaceDE/>
              <w:autoSpaceDN/>
              <w:spacing w:before="60" w:after="60"/>
              <w:rPr>
                <w:del w:id="290" w:author="Office1" w:date="2024-12-18T10:00:00Z"/>
                <w:color w:val="000000"/>
                <w:sz w:val="24"/>
                <w:szCs w:val="24"/>
                <w:lang w:val="en-IN" w:eastAsia="en-IN"/>
              </w:rPr>
              <w:pPrChange w:id="291" w:author="User" w:date="2022-12-29T11:23:00Z">
                <w:pPr>
                  <w:widowControl/>
                  <w:autoSpaceDE/>
                  <w:autoSpaceDN/>
                </w:pPr>
              </w:pPrChange>
            </w:pPr>
            <w:ins w:id="292" w:author="User" w:date="2022-12-29T11:23:00Z">
              <w:del w:id="293" w:author="Office1" w:date="2024-12-18T10:00:00Z">
                <w:r w:rsidRPr="00DB56CF" w:rsidDel="003C34C1">
                  <w:rPr>
                    <w:b/>
                    <w:bCs/>
                    <w:color w:val="000000"/>
                    <w:sz w:val="24"/>
                    <w:szCs w:val="24"/>
                    <w:lang w:val="en-IN" w:eastAsia="en-IN"/>
                  </w:rPr>
                  <w:delText>ACTIVITY DETAILS</w:delText>
                </w:r>
                <w:r w:rsidDel="003C34C1">
                  <w:rPr>
                    <w:b/>
                    <w:bCs/>
                    <w:color w:val="000000"/>
                    <w:lang w:val="en-IN" w:eastAsia="en-IN"/>
                  </w:rPr>
                  <w:delText xml:space="preserve"> </w:delText>
                </w:r>
              </w:del>
            </w:ins>
            <w:del w:id="294" w:author="Office1" w:date="2024-12-18T10:00:00Z">
              <w:r w:rsidDel="003C34C1">
                <w:rPr>
                  <w:b/>
                  <w:bCs/>
                  <w:color w:val="000000"/>
                  <w:lang w:val="en-IN" w:eastAsia="en-IN"/>
                </w:rPr>
                <w:delText>Marks earned</w:delText>
              </w:r>
            </w:del>
          </w:p>
        </w:tc>
      </w:tr>
      <w:tr w:rsidR="00B05750" w:rsidRPr="0009591A" w14:paraId="67EB03C3" w14:textId="77777777" w:rsidTr="004578FE">
        <w:trPr>
          <w:trHeight w:val="476"/>
          <w:jc w:val="center"/>
          <w:ins w:id="295" w:author="User" w:date="2022-12-29T11:18:00Z"/>
          <w:trPrChange w:id="296" w:author="User" w:date="2022-12-29T11:25:00Z">
            <w:trPr>
              <w:trHeight w:val="476"/>
              <w:jc w:val="center"/>
            </w:trPr>
          </w:trPrChange>
        </w:trPr>
        <w:tc>
          <w:tcPr>
            <w:tcW w:w="3158" w:type="dxa"/>
            <w:tcBorders>
              <w:left w:val="single" w:sz="4" w:space="0" w:color="auto"/>
              <w:bottom w:val="single" w:sz="4" w:space="0" w:color="auto"/>
              <w:right w:val="single" w:sz="4" w:space="0" w:color="auto"/>
            </w:tcBorders>
            <w:shd w:val="clear" w:color="auto" w:fill="auto"/>
            <w:vAlign w:val="center"/>
            <w:tcPrChange w:id="297" w:author="User" w:date="2022-12-29T11:25:00Z">
              <w:tcPr>
                <w:tcW w:w="3158" w:type="dxa"/>
                <w:tcBorders>
                  <w:left w:val="single" w:sz="4" w:space="0" w:color="auto"/>
                  <w:bottom w:val="single" w:sz="4" w:space="0" w:color="auto"/>
                  <w:right w:val="single" w:sz="4" w:space="0" w:color="auto"/>
                </w:tcBorders>
                <w:shd w:val="clear" w:color="auto" w:fill="auto"/>
                <w:vAlign w:val="center"/>
              </w:tcPr>
            </w:tcPrChange>
          </w:tcPr>
          <w:p w14:paraId="2BF082E4" w14:textId="77777777" w:rsidR="00B05750" w:rsidRDefault="00B05750" w:rsidP="004578FE">
            <w:pPr>
              <w:widowControl/>
              <w:tabs>
                <w:tab w:val="left" w:pos="8543"/>
              </w:tabs>
              <w:autoSpaceDE/>
              <w:autoSpaceDN/>
              <w:spacing w:before="60" w:after="60"/>
              <w:rPr>
                <w:ins w:id="298" w:author="User" w:date="2022-12-29T11:18:00Z"/>
                <w:b/>
                <w:bCs/>
                <w:color w:val="000000"/>
                <w:lang w:val="en-IN" w:eastAsia="en-IN"/>
              </w:rPr>
            </w:pPr>
            <w:ins w:id="299" w:author="User" w:date="2022-12-29T11:22:00Z">
              <w:r>
                <w:rPr>
                  <w:b/>
                  <w:bCs/>
                  <w:color w:val="000000"/>
                  <w:lang w:val="en-IN" w:eastAsia="en-IN"/>
                </w:rPr>
                <w:t>Activity</w:t>
              </w:r>
            </w:ins>
          </w:p>
        </w:tc>
        <w:tc>
          <w:tcPr>
            <w:tcW w:w="1201" w:type="dxa"/>
            <w:tcBorders>
              <w:top w:val="nil"/>
              <w:left w:val="nil"/>
              <w:bottom w:val="single" w:sz="4" w:space="0" w:color="auto"/>
              <w:right w:val="single" w:sz="4" w:space="0" w:color="auto"/>
            </w:tcBorders>
            <w:shd w:val="clear" w:color="auto" w:fill="auto"/>
            <w:vAlign w:val="center"/>
            <w:tcPrChange w:id="300" w:author="User" w:date="2022-12-29T11:25:00Z">
              <w:tcPr>
                <w:tcW w:w="1201" w:type="dxa"/>
                <w:tcBorders>
                  <w:top w:val="nil"/>
                  <w:left w:val="nil"/>
                  <w:bottom w:val="single" w:sz="4" w:space="0" w:color="auto"/>
                  <w:right w:val="single" w:sz="4" w:space="0" w:color="auto"/>
                </w:tcBorders>
                <w:shd w:val="clear" w:color="auto" w:fill="auto"/>
                <w:vAlign w:val="bottom"/>
              </w:tcPr>
            </w:tcPrChange>
          </w:tcPr>
          <w:p w14:paraId="44DA2498" w14:textId="77777777" w:rsidR="00B05750" w:rsidRPr="0009591A" w:rsidRDefault="00B05750" w:rsidP="004578FE">
            <w:pPr>
              <w:widowControl/>
              <w:tabs>
                <w:tab w:val="left" w:pos="8543"/>
              </w:tabs>
              <w:autoSpaceDE/>
              <w:autoSpaceDN/>
              <w:spacing w:before="60" w:after="60"/>
              <w:rPr>
                <w:ins w:id="301" w:author="User" w:date="2022-12-29T11:18:00Z"/>
                <w:color w:val="000000"/>
                <w:sz w:val="24"/>
                <w:szCs w:val="24"/>
                <w:lang w:val="en-IN" w:eastAsia="en-IN"/>
              </w:rPr>
            </w:pPr>
            <w:ins w:id="302" w:author="User" w:date="2022-12-29T11:21:00Z">
              <w:r w:rsidRPr="0009591A">
                <w:rPr>
                  <w:color w:val="000000"/>
                  <w:sz w:val="24"/>
                  <w:szCs w:val="24"/>
                  <w:lang w:val="en-IN" w:eastAsia="en-IN"/>
                </w:rPr>
                <w:t> </w:t>
              </w:r>
              <w:r>
                <w:rPr>
                  <w:color w:val="000000"/>
                  <w:sz w:val="24"/>
                  <w:szCs w:val="24"/>
                  <w:lang w:val="en-IN" w:eastAsia="en-IN"/>
                </w:rPr>
                <w:t>ACT-1</w:t>
              </w:r>
            </w:ins>
          </w:p>
        </w:tc>
        <w:tc>
          <w:tcPr>
            <w:tcW w:w="1305" w:type="dxa"/>
            <w:tcBorders>
              <w:top w:val="nil"/>
              <w:left w:val="nil"/>
              <w:bottom w:val="single" w:sz="4" w:space="0" w:color="auto"/>
              <w:right w:val="single" w:sz="4" w:space="0" w:color="auto"/>
            </w:tcBorders>
            <w:shd w:val="clear" w:color="auto" w:fill="auto"/>
            <w:vAlign w:val="center"/>
            <w:tcPrChange w:id="303" w:author="User" w:date="2022-12-29T11:25:00Z">
              <w:tcPr>
                <w:tcW w:w="1305" w:type="dxa"/>
                <w:tcBorders>
                  <w:top w:val="nil"/>
                  <w:left w:val="nil"/>
                  <w:bottom w:val="single" w:sz="4" w:space="0" w:color="auto"/>
                  <w:right w:val="single" w:sz="4" w:space="0" w:color="auto"/>
                </w:tcBorders>
                <w:shd w:val="clear" w:color="auto" w:fill="auto"/>
                <w:vAlign w:val="bottom"/>
              </w:tcPr>
            </w:tcPrChange>
          </w:tcPr>
          <w:p w14:paraId="7FBAA4CB" w14:textId="77777777" w:rsidR="00B05750" w:rsidRPr="0009591A" w:rsidRDefault="00B05750" w:rsidP="004578FE">
            <w:pPr>
              <w:widowControl/>
              <w:tabs>
                <w:tab w:val="left" w:pos="8543"/>
              </w:tabs>
              <w:autoSpaceDE/>
              <w:autoSpaceDN/>
              <w:spacing w:before="60" w:after="60"/>
              <w:rPr>
                <w:ins w:id="304" w:author="User" w:date="2022-12-29T11:18:00Z"/>
                <w:color w:val="000000"/>
                <w:sz w:val="24"/>
                <w:szCs w:val="24"/>
                <w:lang w:val="en-IN" w:eastAsia="en-IN"/>
              </w:rPr>
            </w:pPr>
            <w:ins w:id="305" w:author="User" w:date="2022-12-29T11:21:00Z">
              <w:r w:rsidRPr="008A2E42">
                <w:rPr>
                  <w:color w:val="000000"/>
                  <w:sz w:val="24"/>
                  <w:szCs w:val="24"/>
                  <w:lang w:val="en-IN" w:eastAsia="en-IN"/>
                </w:rPr>
                <w:t>ACT-</w:t>
              </w:r>
              <w:r>
                <w:rPr>
                  <w:color w:val="000000"/>
                  <w:sz w:val="24"/>
                  <w:szCs w:val="24"/>
                  <w:lang w:val="en-IN" w:eastAsia="en-IN"/>
                </w:rPr>
                <w:t>2</w:t>
              </w:r>
            </w:ins>
          </w:p>
        </w:tc>
        <w:tc>
          <w:tcPr>
            <w:tcW w:w="1305" w:type="dxa"/>
            <w:tcBorders>
              <w:top w:val="nil"/>
              <w:left w:val="nil"/>
              <w:bottom w:val="single" w:sz="4" w:space="0" w:color="auto"/>
              <w:right w:val="single" w:sz="4" w:space="0" w:color="auto"/>
            </w:tcBorders>
            <w:shd w:val="clear" w:color="auto" w:fill="auto"/>
            <w:vAlign w:val="center"/>
            <w:tcPrChange w:id="306" w:author="User" w:date="2022-12-29T11:25:00Z">
              <w:tcPr>
                <w:tcW w:w="1305" w:type="dxa"/>
                <w:tcBorders>
                  <w:top w:val="nil"/>
                  <w:left w:val="nil"/>
                  <w:bottom w:val="single" w:sz="4" w:space="0" w:color="auto"/>
                  <w:right w:val="single" w:sz="4" w:space="0" w:color="auto"/>
                </w:tcBorders>
                <w:shd w:val="clear" w:color="auto" w:fill="auto"/>
                <w:vAlign w:val="bottom"/>
              </w:tcPr>
            </w:tcPrChange>
          </w:tcPr>
          <w:p w14:paraId="36510E30" w14:textId="77777777" w:rsidR="00B05750" w:rsidRPr="0009591A" w:rsidRDefault="00B05750" w:rsidP="004578FE">
            <w:pPr>
              <w:widowControl/>
              <w:tabs>
                <w:tab w:val="left" w:pos="8543"/>
              </w:tabs>
              <w:autoSpaceDE/>
              <w:autoSpaceDN/>
              <w:spacing w:before="60" w:after="60"/>
              <w:rPr>
                <w:ins w:id="307" w:author="User" w:date="2022-12-29T11:18:00Z"/>
                <w:color w:val="000000"/>
                <w:sz w:val="24"/>
                <w:szCs w:val="24"/>
                <w:lang w:val="en-IN" w:eastAsia="en-IN"/>
              </w:rPr>
            </w:pPr>
            <w:ins w:id="308" w:author="User" w:date="2022-12-29T11:21:00Z">
              <w:r w:rsidRPr="008A2E42">
                <w:rPr>
                  <w:color w:val="000000"/>
                  <w:sz w:val="24"/>
                  <w:szCs w:val="24"/>
                  <w:lang w:val="en-IN" w:eastAsia="en-IN"/>
                </w:rPr>
                <w:t>ACT-</w:t>
              </w:r>
              <w:r>
                <w:rPr>
                  <w:color w:val="000000"/>
                  <w:sz w:val="24"/>
                  <w:szCs w:val="24"/>
                  <w:lang w:val="en-IN" w:eastAsia="en-IN"/>
                </w:rPr>
                <w:t>3</w:t>
              </w:r>
            </w:ins>
          </w:p>
        </w:tc>
        <w:tc>
          <w:tcPr>
            <w:tcW w:w="1216" w:type="dxa"/>
            <w:tcBorders>
              <w:top w:val="nil"/>
              <w:left w:val="nil"/>
              <w:bottom w:val="single" w:sz="4" w:space="0" w:color="auto"/>
              <w:right w:val="single" w:sz="4" w:space="0" w:color="auto"/>
            </w:tcBorders>
            <w:shd w:val="clear" w:color="auto" w:fill="auto"/>
            <w:vAlign w:val="center"/>
            <w:tcPrChange w:id="309" w:author="User" w:date="2022-12-29T11:25:00Z">
              <w:tcPr>
                <w:tcW w:w="1216" w:type="dxa"/>
                <w:tcBorders>
                  <w:top w:val="nil"/>
                  <w:left w:val="nil"/>
                  <w:bottom w:val="single" w:sz="4" w:space="0" w:color="auto"/>
                  <w:right w:val="single" w:sz="4" w:space="0" w:color="auto"/>
                </w:tcBorders>
                <w:shd w:val="clear" w:color="auto" w:fill="auto"/>
                <w:vAlign w:val="bottom"/>
              </w:tcPr>
            </w:tcPrChange>
          </w:tcPr>
          <w:p w14:paraId="5E9A0673" w14:textId="77777777" w:rsidR="00B05750" w:rsidRPr="0009591A" w:rsidRDefault="00B05750" w:rsidP="004578FE">
            <w:pPr>
              <w:widowControl/>
              <w:tabs>
                <w:tab w:val="left" w:pos="8543"/>
              </w:tabs>
              <w:autoSpaceDE/>
              <w:autoSpaceDN/>
              <w:spacing w:before="60" w:after="60"/>
              <w:rPr>
                <w:ins w:id="310" w:author="User" w:date="2022-12-29T11:18:00Z"/>
                <w:color w:val="000000"/>
                <w:sz w:val="24"/>
                <w:szCs w:val="24"/>
                <w:lang w:val="en-IN" w:eastAsia="en-IN"/>
              </w:rPr>
            </w:pPr>
            <w:ins w:id="311" w:author="User" w:date="2022-12-29T11:21:00Z">
              <w:r w:rsidRPr="008A2E42">
                <w:rPr>
                  <w:color w:val="000000"/>
                  <w:sz w:val="24"/>
                  <w:szCs w:val="24"/>
                  <w:lang w:val="en-IN" w:eastAsia="en-IN"/>
                </w:rPr>
                <w:t>ACT-</w:t>
              </w:r>
              <w:r>
                <w:rPr>
                  <w:color w:val="000000"/>
                  <w:sz w:val="24"/>
                  <w:szCs w:val="24"/>
                  <w:lang w:val="en-IN" w:eastAsia="en-IN"/>
                </w:rPr>
                <w:t>4</w:t>
              </w:r>
            </w:ins>
          </w:p>
        </w:tc>
        <w:tc>
          <w:tcPr>
            <w:tcW w:w="1143" w:type="dxa"/>
            <w:tcBorders>
              <w:top w:val="nil"/>
              <w:left w:val="nil"/>
              <w:bottom w:val="single" w:sz="4" w:space="0" w:color="auto"/>
              <w:right w:val="single" w:sz="4" w:space="0" w:color="auto"/>
            </w:tcBorders>
            <w:shd w:val="clear" w:color="auto" w:fill="auto"/>
            <w:vAlign w:val="center"/>
            <w:tcPrChange w:id="312" w:author="User" w:date="2022-12-29T11:25:00Z">
              <w:tcPr>
                <w:tcW w:w="1143" w:type="dxa"/>
                <w:tcBorders>
                  <w:top w:val="nil"/>
                  <w:left w:val="nil"/>
                  <w:bottom w:val="single" w:sz="4" w:space="0" w:color="auto"/>
                  <w:right w:val="single" w:sz="4" w:space="0" w:color="auto"/>
                </w:tcBorders>
                <w:shd w:val="clear" w:color="auto" w:fill="auto"/>
                <w:vAlign w:val="bottom"/>
              </w:tcPr>
            </w:tcPrChange>
          </w:tcPr>
          <w:p w14:paraId="55F660C3" w14:textId="77777777" w:rsidR="00B05750" w:rsidRPr="0009591A" w:rsidRDefault="00B05750" w:rsidP="004578FE">
            <w:pPr>
              <w:widowControl/>
              <w:tabs>
                <w:tab w:val="left" w:pos="8543"/>
              </w:tabs>
              <w:autoSpaceDE/>
              <w:autoSpaceDN/>
              <w:spacing w:before="60" w:after="60"/>
              <w:rPr>
                <w:ins w:id="313" w:author="User" w:date="2022-12-29T11:18:00Z"/>
                <w:color w:val="000000"/>
                <w:sz w:val="24"/>
                <w:szCs w:val="24"/>
                <w:lang w:val="en-IN" w:eastAsia="en-IN"/>
              </w:rPr>
            </w:pPr>
            <w:ins w:id="314" w:author="User" w:date="2022-12-29T11:21:00Z">
              <w:r w:rsidRPr="008A2E42">
                <w:rPr>
                  <w:color w:val="000000"/>
                  <w:sz w:val="24"/>
                  <w:szCs w:val="24"/>
                  <w:lang w:val="en-IN" w:eastAsia="en-IN"/>
                </w:rPr>
                <w:t>ACT-</w:t>
              </w:r>
              <w:r>
                <w:rPr>
                  <w:color w:val="000000"/>
                  <w:sz w:val="24"/>
                  <w:szCs w:val="24"/>
                  <w:lang w:val="en-IN" w:eastAsia="en-IN"/>
                </w:rPr>
                <w:t>5</w:t>
              </w:r>
            </w:ins>
          </w:p>
        </w:tc>
      </w:tr>
      <w:tr w:rsidR="004578FE" w:rsidRPr="0009591A" w14:paraId="700FCA25" w14:textId="77777777" w:rsidTr="0098755F">
        <w:trPr>
          <w:trHeight w:val="476"/>
          <w:jc w:val="center"/>
          <w:ins w:id="315" w:author="User" w:date="2022-12-29T11:21:00Z"/>
          <w:trPrChange w:id="316" w:author="User" w:date="2022-12-29T11:25:00Z">
            <w:trPr>
              <w:trHeight w:val="476"/>
              <w:jc w:val="center"/>
            </w:trPr>
          </w:trPrChange>
        </w:trPr>
        <w:tc>
          <w:tcPr>
            <w:tcW w:w="3158" w:type="dxa"/>
            <w:tcBorders>
              <w:left w:val="single" w:sz="4" w:space="0" w:color="auto"/>
              <w:bottom w:val="single" w:sz="4" w:space="0" w:color="auto"/>
              <w:right w:val="single" w:sz="4" w:space="0" w:color="auto"/>
            </w:tcBorders>
            <w:shd w:val="clear" w:color="auto" w:fill="auto"/>
            <w:vAlign w:val="center"/>
            <w:tcPrChange w:id="317" w:author="User" w:date="2022-12-29T11:25:00Z">
              <w:tcPr>
                <w:tcW w:w="3158" w:type="dxa"/>
                <w:tcBorders>
                  <w:left w:val="single" w:sz="4" w:space="0" w:color="auto"/>
                  <w:bottom w:val="single" w:sz="4" w:space="0" w:color="auto"/>
                  <w:right w:val="single" w:sz="4" w:space="0" w:color="auto"/>
                </w:tcBorders>
                <w:shd w:val="clear" w:color="auto" w:fill="auto"/>
                <w:vAlign w:val="center"/>
              </w:tcPr>
            </w:tcPrChange>
          </w:tcPr>
          <w:p w14:paraId="3DFC3166" w14:textId="77777777" w:rsidR="004578FE" w:rsidRDefault="004578FE" w:rsidP="004578FE">
            <w:pPr>
              <w:widowControl/>
              <w:tabs>
                <w:tab w:val="left" w:pos="8543"/>
              </w:tabs>
              <w:autoSpaceDE/>
              <w:autoSpaceDN/>
              <w:spacing w:before="60" w:after="60"/>
              <w:rPr>
                <w:ins w:id="318" w:author="User" w:date="2022-12-29T11:21:00Z"/>
                <w:b/>
                <w:bCs/>
                <w:color w:val="000000"/>
                <w:lang w:val="en-IN" w:eastAsia="en-IN"/>
              </w:rPr>
            </w:pPr>
            <w:ins w:id="319" w:author="User" w:date="2022-12-29T11:22:00Z">
              <w:r>
                <w:rPr>
                  <w:b/>
                  <w:bCs/>
                  <w:color w:val="000000"/>
                  <w:lang w:val="en-IN" w:eastAsia="en-IN"/>
                </w:rPr>
                <w:t>Marks Allotted</w:t>
              </w:r>
            </w:ins>
          </w:p>
        </w:tc>
        <w:tc>
          <w:tcPr>
            <w:tcW w:w="1201" w:type="dxa"/>
            <w:tcBorders>
              <w:top w:val="nil"/>
              <w:left w:val="nil"/>
              <w:bottom w:val="single" w:sz="4" w:space="0" w:color="auto"/>
              <w:right w:val="single" w:sz="4" w:space="0" w:color="auto"/>
            </w:tcBorders>
            <w:shd w:val="clear" w:color="auto" w:fill="auto"/>
            <w:vAlign w:val="center"/>
            <w:tcPrChange w:id="320" w:author="User" w:date="2022-12-29T11:25:00Z">
              <w:tcPr>
                <w:tcW w:w="1201" w:type="dxa"/>
                <w:tcBorders>
                  <w:top w:val="nil"/>
                  <w:left w:val="nil"/>
                  <w:bottom w:val="single" w:sz="4" w:space="0" w:color="auto"/>
                  <w:right w:val="single" w:sz="4" w:space="0" w:color="auto"/>
                </w:tcBorders>
                <w:shd w:val="clear" w:color="auto" w:fill="auto"/>
                <w:vAlign w:val="bottom"/>
              </w:tcPr>
            </w:tcPrChange>
          </w:tcPr>
          <w:p w14:paraId="0EFFDC91" w14:textId="11D2980F" w:rsidR="004578FE" w:rsidRPr="0009591A" w:rsidRDefault="001F41CB" w:rsidP="004578FE">
            <w:pPr>
              <w:widowControl/>
              <w:tabs>
                <w:tab w:val="left" w:pos="8543"/>
              </w:tabs>
              <w:autoSpaceDE/>
              <w:autoSpaceDN/>
              <w:spacing w:before="60" w:after="60"/>
              <w:jc w:val="center"/>
              <w:rPr>
                <w:ins w:id="321" w:author="User" w:date="2022-12-29T11:21:00Z"/>
                <w:color w:val="000000"/>
                <w:sz w:val="24"/>
                <w:szCs w:val="24"/>
                <w:lang w:val="en-IN" w:eastAsia="en-IN"/>
              </w:rPr>
            </w:pPr>
            <w:ins w:id="322" w:author="Office1" w:date="2024-12-16T17:30:00Z">
              <w:r>
                <w:rPr>
                  <w:color w:val="000000"/>
                  <w:sz w:val="24"/>
                  <w:szCs w:val="24"/>
                  <w:lang w:val="en-IN" w:eastAsia="en-IN"/>
                </w:rPr>
                <w:t>2</w:t>
              </w:r>
            </w:ins>
            <w:del w:id="323" w:author="Office1" w:date="2024-12-16T17:30:00Z">
              <w:r w:rsidR="004578FE" w:rsidDel="001F41CB">
                <w:rPr>
                  <w:color w:val="000000"/>
                  <w:sz w:val="24"/>
                  <w:szCs w:val="24"/>
                  <w:lang w:val="en-IN" w:eastAsia="en-IN"/>
                </w:rPr>
                <w:delText>1</w:delText>
              </w:r>
            </w:del>
            <w:r w:rsidR="004578FE">
              <w:rPr>
                <w:color w:val="000000"/>
                <w:sz w:val="24"/>
                <w:szCs w:val="24"/>
                <w:lang w:val="en-IN" w:eastAsia="en-IN"/>
              </w:rPr>
              <w:t>0</w:t>
            </w:r>
          </w:p>
        </w:tc>
        <w:tc>
          <w:tcPr>
            <w:tcW w:w="1305" w:type="dxa"/>
            <w:tcBorders>
              <w:top w:val="nil"/>
              <w:left w:val="nil"/>
              <w:bottom w:val="single" w:sz="4" w:space="0" w:color="auto"/>
              <w:right w:val="single" w:sz="4" w:space="0" w:color="auto"/>
            </w:tcBorders>
            <w:shd w:val="clear" w:color="auto" w:fill="auto"/>
            <w:tcPrChange w:id="324" w:author="User" w:date="2022-12-29T11:25:00Z">
              <w:tcPr>
                <w:tcW w:w="1305" w:type="dxa"/>
                <w:tcBorders>
                  <w:top w:val="nil"/>
                  <w:left w:val="nil"/>
                  <w:bottom w:val="single" w:sz="4" w:space="0" w:color="auto"/>
                  <w:right w:val="single" w:sz="4" w:space="0" w:color="auto"/>
                </w:tcBorders>
                <w:shd w:val="clear" w:color="auto" w:fill="auto"/>
                <w:vAlign w:val="bottom"/>
              </w:tcPr>
            </w:tcPrChange>
          </w:tcPr>
          <w:p w14:paraId="08BD573C" w14:textId="57202587" w:rsidR="004578FE" w:rsidRPr="0009591A" w:rsidRDefault="001F41CB" w:rsidP="004578FE">
            <w:pPr>
              <w:widowControl/>
              <w:tabs>
                <w:tab w:val="left" w:pos="8543"/>
              </w:tabs>
              <w:autoSpaceDE/>
              <w:autoSpaceDN/>
              <w:spacing w:before="60" w:after="60"/>
              <w:jc w:val="center"/>
              <w:rPr>
                <w:ins w:id="325" w:author="User" w:date="2022-12-29T11:21:00Z"/>
                <w:color w:val="000000"/>
                <w:sz w:val="24"/>
                <w:szCs w:val="24"/>
                <w:lang w:val="en-IN" w:eastAsia="en-IN"/>
              </w:rPr>
            </w:pPr>
            <w:ins w:id="326" w:author="Office1" w:date="2024-12-16T17:30:00Z">
              <w:r>
                <w:rPr>
                  <w:color w:val="000000"/>
                  <w:sz w:val="24"/>
                  <w:szCs w:val="24"/>
                  <w:lang w:val="en-IN" w:eastAsia="en-IN"/>
                </w:rPr>
                <w:t>2</w:t>
              </w:r>
            </w:ins>
            <w:del w:id="327" w:author="Office1" w:date="2024-12-16T17:30:00Z">
              <w:r w:rsidR="004578FE" w:rsidRPr="00675D6C" w:rsidDel="001F41CB">
                <w:rPr>
                  <w:color w:val="000000"/>
                  <w:sz w:val="24"/>
                  <w:szCs w:val="24"/>
                  <w:lang w:val="en-IN" w:eastAsia="en-IN"/>
                </w:rPr>
                <w:delText>1</w:delText>
              </w:r>
            </w:del>
            <w:r w:rsidR="004578FE" w:rsidRPr="00675D6C">
              <w:rPr>
                <w:color w:val="000000"/>
                <w:sz w:val="24"/>
                <w:szCs w:val="24"/>
                <w:lang w:val="en-IN" w:eastAsia="en-IN"/>
              </w:rPr>
              <w:t>0</w:t>
            </w:r>
          </w:p>
        </w:tc>
        <w:tc>
          <w:tcPr>
            <w:tcW w:w="1305" w:type="dxa"/>
            <w:tcBorders>
              <w:top w:val="nil"/>
              <w:left w:val="nil"/>
              <w:bottom w:val="single" w:sz="4" w:space="0" w:color="auto"/>
              <w:right w:val="single" w:sz="4" w:space="0" w:color="auto"/>
            </w:tcBorders>
            <w:shd w:val="clear" w:color="auto" w:fill="auto"/>
            <w:tcPrChange w:id="328" w:author="User" w:date="2022-12-29T11:25:00Z">
              <w:tcPr>
                <w:tcW w:w="1305" w:type="dxa"/>
                <w:tcBorders>
                  <w:top w:val="nil"/>
                  <w:left w:val="nil"/>
                  <w:bottom w:val="single" w:sz="4" w:space="0" w:color="auto"/>
                  <w:right w:val="single" w:sz="4" w:space="0" w:color="auto"/>
                </w:tcBorders>
                <w:shd w:val="clear" w:color="auto" w:fill="auto"/>
                <w:vAlign w:val="bottom"/>
              </w:tcPr>
            </w:tcPrChange>
          </w:tcPr>
          <w:p w14:paraId="62C840E2" w14:textId="074CA116" w:rsidR="004578FE" w:rsidRPr="0009591A" w:rsidRDefault="001F41CB" w:rsidP="004578FE">
            <w:pPr>
              <w:widowControl/>
              <w:tabs>
                <w:tab w:val="left" w:pos="8543"/>
              </w:tabs>
              <w:autoSpaceDE/>
              <w:autoSpaceDN/>
              <w:spacing w:before="60" w:after="60"/>
              <w:jc w:val="center"/>
              <w:rPr>
                <w:ins w:id="329" w:author="User" w:date="2022-12-29T11:21:00Z"/>
                <w:color w:val="000000"/>
                <w:sz w:val="24"/>
                <w:szCs w:val="24"/>
                <w:lang w:val="en-IN" w:eastAsia="en-IN"/>
              </w:rPr>
            </w:pPr>
            <w:ins w:id="330" w:author="Office1" w:date="2024-12-16T17:30:00Z">
              <w:r>
                <w:rPr>
                  <w:color w:val="000000"/>
                  <w:sz w:val="24"/>
                  <w:szCs w:val="24"/>
                  <w:lang w:val="en-IN" w:eastAsia="en-IN"/>
                </w:rPr>
                <w:t>2</w:t>
              </w:r>
            </w:ins>
            <w:del w:id="331" w:author="Office1" w:date="2024-12-16T17:30:00Z">
              <w:r w:rsidR="004578FE" w:rsidRPr="00675D6C" w:rsidDel="001F41CB">
                <w:rPr>
                  <w:color w:val="000000"/>
                  <w:sz w:val="24"/>
                  <w:szCs w:val="24"/>
                  <w:lang w:val="en-IN" w:eastAsia="en-IN"/>
                </w:rPr>
                <w:delText>1</w:delText>
              </w:r>
            </w:del>
            <w:r w:rsidR="004578FE" w:rsidRPr="00675D6C">
              <w:rPr>
                <w:color w:val="000000"/>
                <w:sz w:val="24"/>
                <w:szCs w:val="24"/>
                <w:lang w:val="en-IN" w:eastAsia="en-IN"/>
              </w:rPr>
              <w:t>0</w:t>
            </w:r>
          </w:p>
        </w:tc>
        <w:tc>
          <w:tcPr>
            <w:tcW w:w="1216" w:type="dxa"/>
            <w:tcBorders>
              <w:top w:val="nil"/>
              <w:left w:val="nil"/>
              <w:bottom w:val="single" w:sz="4" w:space="0" w:color="auto"/>
              <w:right w:val="single" w:sz="4" w:space="0" w:color="auto"/>
            </w:tcBorders>
            <w:shd w:val="clear" w:color="auto" w:fill="auto"/>
            <w:tcPrChange w:id="332" w:author="User" w:date="2022-12-29T11:25:00Z">
              <w:tcPr>
                <w:tcW w:w="1216" w:type="dxa"/>
                <w:tcBorders>
                  <w:top w:val="nil"/>
                  <w:left w:val="nil"/>
                  <w:bottom w:val="single" w:sz="4" w:space="0" w:color="auto"/>
                  <w:right w:val="single" w:sz="4" w:space="0" w:color="auto"/>
                </w:tcBorders>
                <w:shd w:val="clear" w:color="auto" w:fill="auto"/>
                <w:vAlign w:val="bottom"/>
              </w:tcPr>
            </w:tcPrChange>
          </w:tcPr>
          <w:p w14:paraId="376DFEC3" w14:textId="21CC71D5" w:rsidR="004578FE" w:rsidRPr="0009591A" w:rsidRDefault="001F41CB" w:rsidP="004578FE">
            <w:pPr>
              <w:widowControl/>
              <w:tabs>
                <w:tab w:val="left" w:pos="8543"/>
              </w:tabs>
              <w:autoSpaceDE/>
              <w:autoSpaceDN/>
              <w:spacing w:before="60" w:after="60"/>
              <w:jc w:val="center"/>
              <w:rPr>
                <w:ins w:id="333" w:author="User" w:date="2022-12-29T11:21:00Z"/>
                <w:color w:val="000000"/>
                <w:sz w:val="24"/>
                <w:szCs w:val="24"/>
                <w:lang w:val="en-IN" w:eastAsia="en-IN"/>
              </w:rPr>
            </w:pPr>
            <w:ins w:id="334" w:author="Office1" w:date="2024-12-16T17:30:00Z">
              <w:r>
                <w:rPr>
                  <w:color w:val="000000"/>
                  <w:sz w:val="24"/>
                  <w:szCs w:val="24"/>
                  <w:lang w:val="en-IN" w:eastAsia="en-IN"/>
                </w:rPr>
                <w:t>2</w:t>
              </w:r>
            </w:ins>
            <w:del w:id="335" w:author="Office1" w:date="2024-12-16T17:30:00Z">
              <w:r w:rsidR="004578FE" w:rsidRPr="00675D6C" w:rsidDel="001F41CB">
                <w:rPr>
                  <w:color w:val="000000"/>
                  <w:sz w:val="24"/>
                  <w:szCs w:val="24"/>
                  <w:lang w:val="en-IN" w:eastAsia="en-IN"/>
                </w:rPr>
                <w:delText>1</w:delText>
              </w:r>
            </w:del>
            <w:r w:rsidR="004578FE" w:rsidRPr="00675D6C">
              <w:rPr>
                <w:color w:val="000000"/>
                <w:sz w:val="24"/>
                <w:szCs w:val="24"/>
                <w:lang w:val="en-IN" w:eastAsia="en-IN"/>
              </w:rPr>
              <w:t>0</w:t>
            </w:r>
          </w:p>
        </w:tc>
        <w:tc>
          <w:tcPr>
            <w:tcW w:w="1143" w:type="dxa"/>
            <w:tcBorders>
              <w:top w:val="nil"/>
              <w:left w:val="nil"/>
              <w:bottom w:val="single" w:sz="4" w:space="0" w:color="auto"/>
              <w:right w:val="single" w:sz="4" w:space="0" w:color="auto"/>
            </w:tcBorders>
            <w:shd w:val="clear" w:color="auto" w:fill="auto"/>
            <w:tcPrChange w:id="336" w:author="User" w:date="2022-12-29T11:25:00Z">
              <w:tcPr>
                <w:tcW w:w="1143" w:type="dxa"/>
                <w:tcBorders>
                  <w:top w:val="nil"/>
                  <w:left w:val="nil"/>
                  <w:bottom w:val="single" w:sz="4" w:space="0" w:color="auto"/>
                  <w:right w:val="single" w:sz="4" w:space="0" w:color="auto"/>
                </w:tcBorders>
                <w:shd w:val="clear" w:color="auto" w:fill="auto"/>
                <w:vAlign w:val="bottom"/>
              </w:tcPr>
            </w:tcPrChange>
          </w:tcPr>
          <w:p w14:paraId="11D33E75" w14:textId="3B37ABA1" w:rsidR="004578FE" w:rsidRPr="0009591A" w:rsidRDefault="001F41CB" w:rsidP="004578FE">
            <w:pPr>
              <w:widowControl/>
              <w:tabs>
                <w:tab w:val="left" w:pos="8543"/>
              </w:tabs>
              <w:autoSpaceDE/>
              <w:autoSpaceDN/>
              <w:spacing w:before="60" w:after="60"/>
              <w:jc w:val="center"/>
              <w:rPr>
                <w:ins w:id="337" w:author="User" w:date="2022-12-29T11:21:00Z"/>
                <w:color w:val="000000"/>
                <w:sz w:val="24"/>
                <w:szCs w:val="24"/>
                <w:lang w:val="en-IN" w:eastAsia="en-IN"/>
              </w:rPr>
            </w:pPr>
            <w:ins w:id="338" w:author="Office1" w:date="2024-12-16T17:30:00Z">
              <w:r>
                <w:rPr>
                  <w:color w:val="000000"/>
                  <w:sz w:val="24"/>
                  <w:szCs w:val="24"/>
                  <w:lang w:val="en-IN" w:eastAsia="en-IN"/>
                </w:rPr>
                <w:t>2</w:t>
              </w:r>
            </w:ins>
            <w:del w:id="339" w:author="Office1" w:date="2024-12-16T17:30:00Z">
              <w:r w:rsidR="004578FE" w:rsidRPr="00675D6C" w:rsidDel="001F41CB">
                <w:rPr>
                  <w:color w:val="000000"/>
                  <w:sz w:val="24"/>
                  <w:szCs w:val="24"/>
                  <w:lang w:val="en-IN" w:eastAsia="en-IN"/>
                </w:rPr>
                <w:delText>1</w:delText>
              </w:r>
            </w:del>
            <w:r w:rsidR="004578FE" w:rsidRPr="00675D6C">
              <w:rPr>
                <w:color w:val="000000"/>
                <w:sz w:val="24"/>
                <w:szCs w:val="24"/>
                <w:lang w:val="en-IN" w:eastAsia="en-IN"/>
              </w:rPr>
              <w:t>0</w:t>
            </w:r>
          </w:p>
        </w:tc>
      </w:tr>
      <w:tr w:rsidR="00B05750" w:rsidRPr="0009591A" w14:paraId="56AA6F85" w14:textId="77777777" w:rsidTr="004578FE">
        <w:trPr>
          <w:trHeight w:val="476"/>
          <w:jc w:val="center"/>
          <w:ins w:id="340" w:author="User" w:date="2022-12-29T11:21:00Z"/>
          <w:trPrChange w:id="341" w:author="User" w:date="2022-12-29T11:25:00Z">
            <w:trPr>
              <w:trHeight w:val="476"/>
              <w:jc w:val="center"/>
            </w:trPr>
          </w:trPrChange>
        </w:trPr>
        <w:tc>
          <w:tcPr>
            <w:tcW w:w="3158" w:type="dxa"/>
            <w:tcBorders>
              <w:left w:val="single" w:sz="4" w:space="0" w:color="auto"/>
              <w:bottom w:val="single" w:sz="4" w:space="0" w:color="auto"/>
              <w:right w:val="single" w:sz="4" w:space="0" w:color="auto"/>
            </w:tcBorders>
            <w:shd w:val="clear" w:color="auto" w:fill="auto"/>
            <w:vAlign w:val="center"/>
            <w:tcPrChange w:id="342" w:author="User" w:date="2022-12-29T11:25:00Z">
              <w:tcPr>
                <w:tcW w:w="3158" w:type="dxa"/>
                <w:tcBorders>
                  <w:left w:val="single" w:sz="4" w:space="0" w:color="auto"/>
                  <w:bottom w:val="single" w:sz="4" w:space="0" w:color="auto"/>
                  <w:right w:val="single" w:sz="4" w:space="0" w:color="auto"/>
                </w:tcBorders>
                <w:shd w:val="clear" w:color="auto" w:fill="auto"/>
                <w:vAlign w:val="center"/>
              </w:tcPr>
            </w:tcPrChange>
          </w:tcPr>
          <w:p w14:paraId="28CADDC3" w14:textId="77777777" w:rsidR="00B05750" w:rsidRDefault="00B05750" w:rsidP="004578FE">
            <w:pPr>
              <w:widowControl/>
              <w:tabs>
                <w:tab w:val="left" w:pos="8543"/>
              </w:tabs>
              <w:autoSpaceDE/>
              <w:autoSpaceDN/>
              <w:spacing w:before="60" w:after="60"/>
              <w:rPr>
                <w:ins w:id="343" w:author="User" w:date="2022-12-29T11:21:00Z"/>
                <w:b/>
                <w:bCs/>
                <w:color w:val="000000"/>
                <w:lang w:val="en-IN" w:eastAsia="en-IN"/>
              </w:rPr>
            </w:pPr>
            <w:ins w:id="344" w:author="User" w:date="2022-12-29T11:21:00Z">
              <w:r>
                <w:rPr>
                  <w:b/>
                  <w:bCs/>
                  <w:color w:val="000000"/>
                  <w:lang w:val="en-IN" w:eastAsia="en-IN"/>
                </w:rPr>
                <w:t>Marks Scored</w:t>
              </w:r>
            </w:ins>
          </w:p>
        </w:tc>
        <w:tc>
          <w:tcPr>
            <w:tcW w:w="1201" w:type="dxa"/>
            <w:tcBorders>
              <w:top w:val="nil"/>
              <w:left w:val="nil"/>
              <w:bottom w:val="single" w:sz="4" w:space="0" w:color="auto"/>
              <w:right w:val="single" w:sz="4" w:space="0" w:color="auto"/>
            </w:tcBorders>
            <w:shd w:val="clear" w:color="auto" w:fill="auto"/>
            <w:vAlign w:val="center"/>
            <w:tcPrChange w:id="345" w:author="User" w:date="2022-12-29T11:25:00Z">
              <w:tcPr>
                <w:tcW w:w="1201" w:type="dxa"/>
                <w:tcBorders>
                  <w:top w:val="nil"/>
                  <w:left w:val="nil"/>
                  <w:bottom w:val="single" w:sz="4" w:space="0" w:color="auto"/>
                  <w:right w:val="single" w:sz="4" w:space="0" w:color="auto"/>
                </w:tcBorders>
                <w:shd w:val="clear" w:color="auto" w:fill="auto"/>
                <w:vAlign w:val="bottom"/>
              </w:tcPr>
            </w:tcPrChange>
          </w:tcPr>
          <w:p w14:paraId="09AA401C" w14:textId="77777777" w:rsidR="00B05750" w:rsidRPr="0009591A" w:rsidRDefault="00B05750" w:rsidP="004578FE">
            <w:pPr>
              <w:widowControl/>
              <w:tabs>
                <w:tab w:val="left" w:pos="8543"/>
              </w:tabs>
              <w:autoSpaceDE/>
              <w:autoSpaceDN/>
              <w:spacing w:before="60" w:after="60"/>
              <w:rPr>
                <w:ins w:id="346" w:author="User" w:date="2022-12-29T11:21:00Z"/>
                <w:color w:val="000000"/>
                <w:sz w:val="24"/>
                <w:szCs w:val="24"/>
                <w:lang w:val="en-IN" w:eastAsia="en-IN"/>
              </w:rPr>
            </w:pPr>
          </w:p>
        </w:tc>
        <w:tc>
          <w:tcPr>
            <w:tcW w:w="1305" w:type="dxa"/>
            <w:tcBorders>
              <w:top w:val="nil"/>
              <w:left w:val="nil"/>
              <w:bottom w:val="single" w:sz="4" w:space="0" w:color="auto"/>
              <w:right w:val="single" w:sz="4" w:space="0" w:color="auto"/>
            </w:tcBorders>
            <w:shd w:val="clear" w:color="auto" w:fill="auto"/>
            <w:vAlign w:val="center"/>
            <w:tcPrChange w:id="347" w:author="User" w:date="2022-12-29T11:25:00Z">
              <w:tcPr>
                <w:tcW w:w="1305" w:type="dxa"/>
                <w:tcBorders>
                  <w:top w:val="nil"/>
                  <w:left w:val="nil"/>
                  <w:bottom w:val="single" w:sz="4" w:space="0" w:color="auto"/>
                  <w:right w:val="single" w:sz="4" w:space="0" w:color="auto"/>
                </w:tcBorders>
                <w:shd w:val="clear" w:color="auto" w:fill="auto"/>
                <w:vAlign w:val="bottom"/>
              </w:tcPr>
            </w:tcPrChange>
          </w:tcPr>
          <w:p w14:paraId="636A2379" w14:textId="77777777" w:rsidR="00B05750" w:rsidRPr="0009591A" w:rsidRDefault="00B05750" w:rsidP="004578FE">
            <w:pPr>
              <w:widowControl/>
              <w:tabs>
                <w:tab w:val="left" w:pos="8543"/>
              </w:tabs>
              <w:autoSpaceDE/>
              <w:autoSpaceDN/>
              <w:spacing w:before="60" w:after="60"/>
              <w:rPr>
                <w:ins w:id="348" w:author="User" w:date="2022-12-29T11:21:00Z"/>
                <w:color w:val="000000"/>
                <w:sz w:val="24"/>
                <w:szCs w:val="24"/>
                <w:lang w:val="en-IN" w:eastAsia="en-IN"/>
              </w:rPr>
            </w:pPr>
          </w:p>
        </w:tc>
        <w:tc>
          <w:tcPr>
            <w:tcW w:w="1305" w:type="dxa"/>
            <w:tcBorders>
              <w:top w:val="nil"/>
              <w:left w:val="nil"/>
              <w:bottom w:val="single" w:sz="4" w:space="0" w:color="auto"/>
              <w:right w:val="single" w:sz="4" w:space="0" w:color="auto"/>
            </w:tcBorders>
            <w:shd w:val="clear" w:color="auto" w:fill="auto"/>
            <w:vAlign w:val="center"/>
            <w:tcPrChange w:id="349" w:author="User" w:date="2022-12-29T11:25:00Z">
              <w:tcPr>
                <w:tcW w:w="1305" w:type="dxa"/>
                <w:tcBorders>
                  <w:top w:val="nil"/>
                  <w:left w:val="nil"/>
                  <w:bottom w:val="single" w:sz="4" w:space="0" w:color="auto"/>
                  <w:right w:val="single" w:sz="4" w:space="0" w:color="auto"/>
                </w:tcBorders>
                <w:shd w:val="clear" w:color="auto" w:fill="auto"/>
                <w:vAlign w:val="bottom"/>
              </w:tcPr>
            </w:tcPrChange>
          </w:tcPr>
          <w:p w14:paraId="79DFC6B9" w14:textId="77777777" w:rsidR="00B05750" w:rsidRPr="0009591A" w:rsidRDefault="00B05750" w:rsidP="004578FE">
            <w:pPr>
              <w:widowControl/>
              <w:tabs>
                <w:tab w:val="left" w:pos="8543"/>
              </w:tabs>
              <w:autoSpaceDE/>
              <w:autoSpaceDN/>
              <w:spacing w:before="60" w:after="60"/>
              <w:rPr>
                <w:ins w:id="350" w:author="User" w:date="2022-12-29T11:21:00Z"/>
                <w:color w:val="000000"/>
                <w:sz w:val="24"/>
                <w:szCs w:val="24"/>
                <w:lang w:val="en-IN" w:eastAsia="en-IN"/>
              </w:rPr>
            </w:pPr>
          </w:p>
        </w:tc>
        <w:tc>
          <w:tcPr>
            <w:tcW w:w="1216" w:type="dxa"/>
            <w:tcBorders>
              <w:top w:val="nil"/>
              <w:left w:val="nil"/>
              <w:bottom w:val="single" w:sz="4" w:space="0" w:color="auto"/>
              <w:right w:val="single" w:sz="4" w:space="0" w:color="auto"/>
            </w:tcBorders>
            <w:shd w:val="clear" w:color="auto" w:fill="auto"/>
            <w:vAlign w:val="center"/>
            <w:tcPrChange w:id="351" w:author="User" w:date="2022-12-29T11:25:00Z">
              <w:tcPr>
                <w:tcW w:w="1216" w:type="dxa"/>
                <w:tcBorders>
                  <w:top w:val="nil"/>
                  <w:left w:val="nil"/>
                  <w:bottom w:val="single" w:sz="4" w:space="0" w:color="auto"/>
                  <w:right w:val="single" w:sz="4" w:space="0" w:color="auto"/>
                </w:tcBorders>
                <w:shd w:val="clear" w:color="auto" w:fill="auto"/>
                <w:vAlign w:val="bottom"/>
              </w:tcPr>
            </w:tcPrChange>
          </w:tcPr>
          <w:p w14:paraId="18D7AB62" w14:textId="77777777" w:rsidR="00B05750" w:rsidRPr="0009591A" w:rsidRDefault="00B05750" w:rsidP="004578FE">
            <w:pPr>
              <w:widowControl/>
              <w:tabs>
                <w:tab w:val="left" w:pos="8543"/>
              </w:tabs>
              <w:autoSpaceDE/>
              <w:autoSpaceDN/>
              <w:spacing w:before="60" w:after="60"/>
              <w:rPr>
                <w:ins w:id="352" w:author="User" w:date="2022-12-29T11:21:00Z"/>
                <w:color w:val="000000"/>
                <w:sz w:val="24"/>
                <w:szCs w:val="24"/>
                <w:lang w:val="en-IN" w:eastAsia="en-IN"/>
              </w:rPr>
            </w:pPr>
          </w:p>
        </w:tc>
        <w:tc>
          <w:tcPr>
            <w:tcW w:w="1143" w:type="dxa"/>
            <w:tcBorders>
              <w:top w:val="nil"/>
              <w:left w:val="nil"/>
              <w:bottom w:val="single" w:sz="4" w:space="0" w:color="auto"/>
              <w:right w:val="single" w:sz="4" w:space="0" w:color="auto"/>
            </w:tcBorders>
            <w:shd w:val="clear" w:color="auto" w:fill="auto"/>
            <w:vAlign w:val="center"/>
            <w:tcPrChange w:id="353" w:author="User" w:date="2022-12-29T11:25:00Z">
              <w:tcPr>
                <w:tcW w:w="1143" w:type="dxa"/>
                <w:tcBorders>
                  <w:top w:val="nil"/>
                  <w:left w:val="nil"/>
                  <w:bottom w:val="single" w:sz="4" w:space="0" w:color="auto"/>
                  <w:right w:val="single" w:sz="4" w:space="0" w:color="auto"/>
                </w:tcBorders>
                <w:shd w:val="clear" w:color="auto" w:fill="auto"/>
                <w:vAlign w:val="bottom"/>
              </w:tcPr>
            </w:tcPrChange>
          </w:tcPr>
          <w:p w14:paraId="24D691F7" w14:textId="77777777" w:rsidR="00B05750" w:rsidRPr="0009591A" w:rsidRDefault="00B05750" w:rsidP="004578FE">
            <w:pPr>
              <w:widowControl/>
              <w:tabs>
                <w:tab w:val="left" w:pos="8543"/>
              </w:tabs>
              <w:autoSpaceDE/>
              <w:autoSpaceDN/>
              <w:spacing w:before="60" w:after="60"/>
              <w:rPr>
                <w:ins w:id="354" w:author="User" w:date="2022-12-29T11:21:00Z"/>
                <w:color w:val="000000"/>
                <w:sz w:val="24"/>
                <w:szCs w:val="24"/>
                <w:lang w:val="en-IN" w:eastAsia="en-IN"/>
              </w:rPr>
            </w:pPr>
          </w:p>
        </w:tc>
      </w:tr>
      <w:tr w:rsidR="00B05750" w:rsidRPr="0009591A" w:rsidDel="00C90F8D" w14:paraId="2B7CE741" w14:textId="77777777" w:rsidTr="004578FE">
        <w:trPr>
          <w:trHeight w:val="420"/>
          <w:jc w:val="center"/>
          <w:del w:id="355" w:author="User" w:date="2022-12-29T11:19:00Z"/>
          <w:trPrChange w:id="356" w:author="User" w:date="2022-12-29T11:25:00Z">
            <w:trPr>
              <w:trHeight w:val="420"/>
              <w:jc w:val="center"/>
            </w:trPr>
          </w:trPrChange>
        </w:trPr>
        <w:tc>
          <w:tcPr>
            <w:tcW w:w="3158" w:type="dxa"/>
            <w:tcBorders>
              <w:top w:val="nil"/>
              <w:left w:val="single" w:sz="4" w:space="0" w:color="auto"/>
              <w:bottom w:val="single" w:sz="4" w:space="0" w:color="auto"/>
              <w:right w:val="single" w:sz="4" w:space="0" w:color="auto"/>
            </w:tcBorders>
            <w:shd w:val="clear" w:color="auto" w:fill="auto"/>
            <w:vAlign w:val="center"/>
            <w:hideMark/>
            <w:tcPrChange w:id="357" w:author="User" w:date="2022-12-29T11:25:00Z">
              <w:tcPr>
                <w:tcW w:w="3158" w:type="dxa"/>
                <w:tcBorders>
                  <w:top w:val="nil"/>
                  <w:left w:val="single" w:sz="4" w:space="0" w:color="auto"/>
                  <w:bottom w:val="single" w:sz="4" w:space="0" w:color="auto"/>
                  <w:right w:val="single" w:sz="4" w:space="0" w:color="auto"/>
                </w:tcBorders>
                <w:shd w:val="clear" w:color="auto" w:fill="auto"/>
                <w:vAlign w:val="center"/>
                <w:hideMark/>
              </w:tcPr>
            </w:tcPrChange>
          </w:tcPr>
          <w:p w14:paraId="63852365" w14:textId="77777777" w:rsidR="00B05750" w:rsidRPr="00DB56CF" w:rsidDel="00C90F8D" w:rsidRDefault="00B05750" w:rsidP="004578FE">
            <w:pPr>
              <w:widowControl/>
              <w:tabs>
                <w:tab w:val="left" w:pos="8543"/>
              </w:tabs>
              <w:autoSpaceDE/>
              <w:autoSpaceDN/>
              <w:spacing w:before="60" w:after="60"/>
              <w:rPr>
                <w:del w:id="358" w:author="User" w:date="2022-12-29T11:19:00Z"/>
                <w:b/>
                <w:bCs/>
                <w:color w:val="000000"/>
                <w:lang w:val="en-IN" w:eastAsia="en-IN"/>
              </w:rPr>
            </w:pPr>
            <w:del w:id="359" w:author="User" w:date="2022-12-29T11:18:00Z">
              <w:r w:rsidRPr="00DB56CF" w:rsidDel="00C90F8D">
                <w:rPr>
                  <w:b/>
                  <w:bCs/>
                  <w:color w:val="000000"/>
                  <w:lang w:val="en-IN" w:eastAsia="en-IN"/>
                </w:rPr>
                <w:delText xml:space="preserve">TOTAL </w:delText>
              </w:r>
              <w:r w:rsidDel="00C90F8D">
                <w:rPr>
                  <w:b/>
                  <w:bCs/>
                  <w:color w:val="000000"/>
                  <w:lang w:val="en-IN" w:eastAsia="en-IN"/>
                </w:rPr>
                <w:delText>Marks Scored</w:delText>
              </w:r>
            </w:del>
          </w:p>
        </w:tc>
        <w:tc>
          <w:tcPr>
            <w:tcW w:w="6170" w:type="dxa"/>
            <w:gridSpan w:val="5"/>
            <w:tcBorders>
              <w:top w:val="nil"/>
              <w:left w:val="nil"/>
              <w:bottom w:val="single" w:sz="4" w:space="0" w:color="auto"/>
              <w:right w:val="single" w:sz="4" w:space="0" w:color="auto"/>
            </w:tcBorders>
            <w:shd w:val="clear" w:color="auto" w:fill="auto"/>
            <w:vAlign w:val="center"/>
            <w:hideMark/>
            <w:tcPrChange w:id="360" w:author="User" w:date="2022-12-29T11:25:00Z">
              <w:tcPr>
                <w:tcW w:w="6170" w:type="dxa"/>
                <w:gridSpan w:val="5"/>
                <w:tcBorders>
                  <w:top w:val="nil"/>
                  <w:left w:val="nil"/>
                  <w:bottom w:val="single" w:sz="4" w:space="0" w:color="auto"/>
                  <w:right w:val="single" w:sz="4" w:space="0" w:color="auto"/>
                </w:tcBorders>
                <w:shd w:val="clear" w:color="auto" w:fill="auto"/>
                <w:vAlign w:val="bottom"/>
                <w:hideMark/>
              </w:tcPr>
            </w:tcPrChange>
          </w:tcPr>
          <w:p w14:paraId="05ABD0FB" w14:textId="77777777" w:rsidR="00B05750" w:rsidRPr="0009591A" w:rsidDel="00C90F8D" w:rsidRDefault="00B05750" w:rsidP="004578FE">
            <w:pPr>
              <w:widowControl/>
              <w:tabs>
                <w:tab w:val="left" w:pos="8543"/>
              </w:tabs>
              <w:autoSpaceDE/>
              <w:autoSpaceDN/>
              <w:spacing w:before="60" w:after="60"/>
              <w:rPr>
                <w:del w:id="361" w:author="User" w:date="2022-12-29T11:19:00Z"/>
                <w:color w:val="000000"/>
                <w:sz w:val="24"/>
                <w:szCs w:val="24"/>
                <w:lang w:val="en-IN" w:eastAsia="en-IN"/>
              </w:rPr>
            </w:pPr>
            <w:del w:id="362" w:author="User" w:date="2022-12-29T11:19:00Z">
              <w:r w:rsidRPr="0009591A" w:rsidDel="00C90F8D">
                <w:rPr>
                  <w:color w:val="000000"/>
                  <w:sz w:val="24"/>
                  <w:szCs w:val="24"/>
                  <w:lang w:val="en-IN" w:eastAsia="en-IN"/>
                </w:rPr>
                <w:delText> </w:delText>
              </w:r>
            </w:del>
          </w:p>
        </w:tc>
      </w:tr>
    </w:tbl>
    <w:p w14:paraId="2D0F6AFC" w14:textId="77777777" w:rsidR="004578FE" w:rsidRDefault="004578FE" w:rsidP="00661A2B">
      <w:pPr>
        <w:tabs>
          <w:tab w:val="left" w:pos="8543"/>
        </w:tabs>
        <w:ind w:right="483"/>
        <w:jc w:val="center"/>
        <w:rPr>
          <w:b/>
          <w:sz w:val="19"/>
        </w:rPr>
      </w:pPr>
    </w:p>
    <w:p w14:paraId="78A838D1" w14:textId="77777777" w:rsidR="00B05750" w:rsidDel="00DA7CCD" w:rsidRDefault="00B05750" w:rsidP="00661A2B">
      <w:pPr>
        <w:tabs>
          <w:tab w:val="left" w:pos="8543"/>
        </w:tabs>
        <w:ind w:right="483"/>
        <w:jc w:val="center"/>
        <w:rPr>
          <w:del w:id="363" w:author="User" w:date="2022-12-29T11:23:00Z"/>
          <w:b/>
          <w:sz w:val="19"/>
        </w:rPr>
      </w:pPr>
    </w:p>
    <w:tbl>
      <w:tblPr>
        <w:tblW w:w="921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Change w:id="364" w:author="User" w:date="2022-12-29T11:06:00Z">
          <w:tblPr>
            <w:tblW w:w="921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PrChange>
      </w:tblPr>
      <w:tblGrid>
        <w:gridCol w:w="5377"/>
        <w:gridCol w:w="3839"/>
        <w:tblGridChange w:id="365">
          <w:tblGrid>
            <w:gridCol w:w="4671"/>
            <w:gridCol w:w="4545"/>
          </w:tblGrid>
        </w:tblGridChange>
      </w:tblGrid>
      <w:tr w:rsidR="00B05750" w14:paraId="423F84E8" w14:textId="77777777" w:rsidTr="00A52F01">
        <w:trPr>
          <w:trHeight w:val="501"/>
          <w:trPrChange w:id="366" w:author="User" w:date="2022-12-29T11:06:00Z">
            <w:trPr>
              <w:trHeight w:val="321"/>
            </w:trPr>
          </w:trPrChange>
        </w:trPr>
        <w:tc>
          <w:tcPr>
            <w:tcW w:w="9216" w:type="dxa"/>
            <w:gridSpan w:val="2"/>
            <w:tcPrChange w:id="367" w:author="User" w:date="2022-12-29T11:06:00Z">
              <w:tcPr>
                <w:tcW w:w="9216" w:type="dxa"/>
                <w:gridSpan w:val="2"/>
              </w:tcPr>
            </w:tcPrChange>
          </w:tcPr>
          <w:p w14:paraId="6898A003" w14:textId="77777777" w:rsidR="00B05750" w:rsidRDefault="00B05750" w:rsidP="004578FE">
            <w:pPr>
              <w:pStyle w:val="TableParagraph"/>
              <w:tabs>
                <w:tab w:val="left" w:pos="8543"/>
              </w:tabs>
              <w:spacing w:before="60" w:after="60" w:line="251" w:lineRule="exact"/>
              <w:ind w:left="0"/>
              <w:jc w:val="center"/>
              <w:rPr>
                <w:b/>
                <w:sz w:val="24"/>
              </w:rPr>
            </w:pPr>
            <w:r>
              <w:rPr>
                <w:b/>
                <w:sz w:val="24"/>
              </w:rPr>
              <w:t>Evaluated By:</w:t>
            </w:r>
          </w:p>
        </w:tc>
      </w:tr>
      <w:tr w:rsidR="00B05750" w14:paraId="4459B653" w14:textId="77777777" w:rsidTr="004578FE">
        <w:trPr>
          <w:trHeight w:val="1527"/>
          <w:trPrChange w:id="368" w:author="User" w:date="2022-12-29T11:26:00Z">
            <w:trPr>
              <w:trHeight w:val="1527"/>
            </w:trPr>
          </w:trPrChange>
        </w:trPr>
        <w:tc>
          <w:tcPr>
            <w:tcW w:w="5377" w:type="dxa"/>
            <w:tcPrChange w:id="369" w:author="User" w:date="2022-12-29T11:26:00Z">
              <w:tcPr>
                <w:tcW w:w="4671" w:type="dxa"/>
              </w:tcPr>
            </w:tcPrChange>
          </w:tcPr>
          <w:p w14:paraId="0C667FCB" w14:textId="78DB582C" w:rsidR="00BB693E" w:rsidRPr="001F41CB" w:rsidRDefault="00BB693E" w:rsidP="004578FE">
            <w:pPr>
              <w:pStyle w:val="TableParagraph"/>
              <w:tabs>
                <w:tab w:val="left" w:pos="8543"/>
              </w:tabs>
              <w:spacing w:before="60" w:after="60" w:line="254" w:lineRule="exact"/>
              <w:ind w:left="0"/>
              <w:rPr>
                <w:b/>
                <w:sz w:val="24"/>
              </w:rPr>
            </w:pPr>
            <w:del w:id="370" w:author="Office1" w:date="2024-12-16T17:29:00Z">
              <w:r w:rsidRPr="001F41CB" w:rsidDel="001F41CB">
                <w:rPr>
                  <w:b/>
                  <w:sz w:val="24"/>
                </w:rPr>
                <w:delText xml:space="preserve">Prof.  </w:delText>
              </w:r>
              <w:r w:rsidR="004578FE" w:rsidRPr="001F41CB" w:rsidDel="001F41CB">
                <w:rPr>
                  <w:b/>
                  <w:sz w:val="24"/>
                </w:rPr>
                <w:delText>Manoj Kumar H</w:delText>
              </w:r>
            </w:del>
            <w:ins w:id="371" w:author="Office1" w:date="2024-12-16T17:29:00Z">
              <w:r w:rsidR="001F41CB" w:rsidRPr="001F41CB">
                <w:rPr>
                  <w:b/>
                  <w:sz w:val="24"/>
                  <w:rPrChange w:id="372" w:author="Office1" w:date="2024-12-16T17:30:00Z">
                    <w:rPr>
                      <w:b/>
                      <w:color w:val="FF0000"/>
                      <w:sz w:val="24"/>
                    </w:rPr>
                  </w:rPrChange>
                </w:rPr>
                <w:t xml:space="preserve">Dr. </w:t>
              </w:r>
            </w:ins>
            <w:ins w:id="373" w:author="Office1" w:date="2024-12-16T17:30:00Z">
              <w:r w:rsidR="001F41CB" w:rsidRPr="001F41CB">
                <w:rPr>
                  <w:b/>
                  <w:sz w:val="24"/>
                  <w:rPrChange w:id="374" w:author="Office1" w:date="2024-12-16T17:30:00Z">
                    <w:rPr>
                      <w:b/>
                      <w:color w:val="FF0000"/>
                      <w:sz w:val="24"/>
                    </w:rPr>
                  </w:rPrChange>
                </w:rPr>
                <w:t>Manjunatha P B</w:t>
              </w:r>
            </w:ins>
          </w:p>
          <w:p w14:paraId="76A754A0" w14:textId="07E3B23F" w:rsidR="00BB693E" w:rsidRPr="001F41CB" w:rsidRDefault="00BB693E" w:rsidP="004578FE">
            <w:pPr>
              <w:pStyle w:val="TableParagraph"/>
              <w:tabs>
                <w:tab w:val="left" w:pos="8543"/>
              </w:tabs>
              <w:spacing w:before="60" w:after="60" w:line="276" w:lineRule="auto"/>
              <w:ind w:left="0"/>
              <w:rPr>
                <w:sz w:val="24"/>
              </w:rPr>
            </w:pPr>
            <w:r w:rsidRPr="001F41CB">
              <w:rPr>
                <w:b/>
                <w:sz w:val="24"/>
              </w:rPr>
              <w:t>A</w:t>
            </w:r>
            <w:r w:rsidR="004578FE" w:rsidRPr="001F41CB">
              <w:rPr>
                <w:b/>
                <w:sz w:val="24"/>
              </w:rPr>
              <w:t xml:space="preserve">ssistant </w:t>
            </w:r>
            <w:r w:rsidRPr="001F41CB">
              <w:rPr>
                <w:b/>
                <w:sz w:val="24"/>
              </w:rPr>
              <w:t>Professor</w:t>
            </w:r>
          </w:p>
          <w:p w14:paraId="70A326C0" w14:textId="328A1729" w:rsidR="00B05750" w:rsidRPr="001F41CB" w:rsidRDefault="00B05750" w:rsidP="004578FE">
            <w:pPr>
              <w:pStyle w:val="TableParagraph"/>
              <w:tabs>
                <w:tab w:val="left" w:pos="8543"/>
              </w:tabs>
              <w:spacing w:before="60" w:after="60" w:line="276" w:lineRule="auto"/>
              <w:ind w:left="0"/>
              <w:rPr>
                <w:sz w:val="24"/>
              </w:rPr>
            </w:pPr>
            <w:r w:rsidRPr="001F41CB">
              <w:rPr>
                <w:sz w:val="24"/>
              </w:rPr>
              <w:t>Dept. of Artificial Intelligence &amp; Machine Learning</w:t>
            </w:r>
          </w:p>
          <w:p w14:paraId="3E128D22" w14:textId="77777777" w:rsidR="00B05750" w:rsidRPr="001F41CB" w:rsidRDefault="00B05750" w:rsidP="004578FE">
            <w:pPr>
              <w:pStyle w:val="TableParagraph"/>
              <w:tabs>
                <w:tab w:val="left" w:pos="8543"/>
              </w:tabs>
              <w:spacing w:before="60" w:after="60" w:line="276" w:lineRule="auto"/>
              <w:ind w:left="0"/>
              <w:rPr>
                <w:sz w:val="24"/>
              </w:rPr>
            </w:pPr>
            <w:r w:rsidRPr="001F41CB">
              <w:rPr>
                <w:sz w:val="24"/>
              </w:rPr>
              <w:t>Bangalore Institute of Technology,</w:t>
            </w:r>
          </w:p>
          <w:p w14:paraId="68BD3514" w14:textId="77777777" w:rsidR="00B05750" w:rsidRDefault="00B05750" w:rsidP="004578FE">
            <w:pPr>
              <w:pStyle w:val="TableParagraph"/>
              <w:tabs>
                <w:tab w:val="left" w:pos="8543"/>
              </w:tabs>
              <w:spacing w:before="60" w:after="60" w:line="276" w:lineRule="auto"/>
              <w:ind w:left="0"/>
              <w:rPr>
                <w:b/>
                <w:sz w:val="24"/>
              </w:rPr>
            </w:pPr>
            <w:r w:rsidRPr="001F41CB">
              <w:rPr>
                <w:sz w:val="24"/>
              </w:rPr>
              <w:t>K. R. Road, V. V. Puram, Bengaluru - 04</w:t>
            </w:r>
          </w:p>
        </w:tc>
        <w:tc>
          <w:tcPr>
            <w:tcW w:w="3839" w:type="dxa"/>
            <w:tcPrChange w:id="375" w:author="User" w:date="2022-12-29T11:26:00Z">
              <w:tcPr>
                <w:tcW w:w="4545" w:type="dxa"/>
              </w:tcPr>
            </w:tcPrChange>
          </w:tcPr>
          <w:p w14:paraId="461C3CEA" w14:textId="2EBBD115" w:rsidR="00B05750" w:rsidRDefault="00B05750" w:rsidP="004578FE">
            <w:pPr>
              <w:pStyle w:val="TableParagraph"/>
              <w:tabs>
                <w:tab w:val="left" w:pos="8543"/>
              </w:tabs>
              <w:spacing w:before="60" w:after="60" w:line="254" w:lineRule="exact"/>
              <w:ind w:left="0"/>
              <w:rPr>
                <w:b/>
                <w:sz w:val="24"/>
              </w:rPr>
            </w:pPr>
          </w:p>
        </w:tc>
      </w:tr>
    </w:tbl>
    <w:p w14:paraId="20CB835A" w14:textId="77777777" w:rsidR="004578FE" w:rsidRDefault="004578FE" w:rsidP="00661A2B">
      <w:pPr>
        <w:tabs>
          <w:tab w:val="left" w:pos="8543"/>
        </w:tabs>
        <w:spacing w:line="251" w:lineRule="exact"/>
        <w:rPr>
          <w:sz w:val="24"/>
        </w:rPr>
        <w:sectPr w:rsidR="004578FE" w:rsidSect="00BA1532">
          <w:headerReference w:type="default" r:id="rId13"/>
          <w:pgSz w:w="11909" w:h="16834" w:code="9"/>
          <w:pgMar w:top="1280" w:right="1140" w:bottom="576" w:left="1584" w:header="720" w:footer="720" w:gutter="0"/>
          <w:cols w:space="720"/>
          <w:titlePg/>
          <w:docGrid w:linePitch="299"/>
          <w:sectPrChange w:id="376" w:author="Manoj Kumar" w:date="2024-03-07T16:39:00Z">
            <w:sectPr w:rsidR="004578FE" w:rsidSect="00BA1532">
              <w:pgMar w:top="1280" w:right="1140" w:bottom="576" w:left="1584"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titlePg w:val="0"/>
            </w:sectPr>
          </w:sectPrChange>
        </w:sectPr>
      </w:pPr>
    </w:p>
    <w:p w14:paraId="1A4F62AA" w14:textId="573CFCC2" w:rsidR="00B05750" w:rsidRPr="004578FE" w:rsidRDefault="004578FE">
      <w:pPr>
        <w:tabs>
          <w:tab w:val="left" w:pos="8543"/>
        </w:tabs>
        <w:spacing w:line="360" w:lineRule="auto"/>
        <w:jc w:val="center"/>
        <w:rPr>
          <w:ins w:id="377" w:author="Manoj Kumar" w:date="2024-03-07T14:51:00Z"/>
          <w:b/>
          <w:bCs/>
          <w:sz w:val="36"/>
          <w:szCs w:val="34"/>
          <w:rPrChange w:id="378" w:author="Manoj Kumar" w:date="2024-03-07T14:51:00Z">
            <w:rPr>
              <w:ins w:id="379" w:author="Manoj Kumar" w:date="2024-03-07T14:51:00Z"/>
              <w:sz w:val="24"/>
            </w:rPr>
          </w:rPrChange>
        </w:rPr>
        <w:pPrChange w:id="380" w:author="Manoj Kumar" w:date="2024-03-07T14:51:00Z">
          <w:pPr>
            <w:tabs>
              <w:tab w:val="left" w:pos="8543"/>
            </w:tabs>
            <w:spacing w:line="251" w:lineRule="exact"/>
            <w:jc w:val="center"/>
          </w:pPr>
        </w:pPrChange>
      </w:pPr>
      <w:r w:rsidRPr="004578FE">
        <w:rPr>
          <w:b/>
          <w:bCs/>
          <w:sz w:val="36"/>
          <w:szCs w:val="34"/>
          <w:rPrChange w:id="381" w:author="Manoj Kumar" w:date="2024-03-07T14:51:00Z">
            <w:rPr>
              <w:sz w:val="24"/>
            </w:rPr>
          </w:rPrChange>
        </w:rPr>
        <w:lastRenderedPageBreak/>
        <w:t>Acknowl</w:t>
      </w:r>
      <w:ins w:id="382" w:author="Manoj Kumar" w:date="2024-03-07T14:51:00Z">
        <w:r w:rsidRPr="004578FE">
          <w:rPr>
            <w:b/>
            <w:bCs/>
            <w:sz w:val="36"/>
            <w:szCs w:val="34"/>
            <w:rPrChange w:id="383" w:author="Manoj Kumar" w:date="2024-03-07T14:51:00Z">
              <w:rPr>
                <w:sz w:val="24"/>
              </w:rPr>
            </w:rPrChange>
          </w:rPr>
          <w:t>edgement</w:t>
        </w:r>
      </w:ins>
      <w:del w:id="384" w:author="Manoj Kumar" w:date="2024-03-07T14:51:00Z">
        <w:r w:rsidRPr="004578FE" w:rsidDel="004578FE">
          <w:rPr>
            <w:b/>
            <w:bCs/>
            <w:sz w:val="36"/>
            <w:szCs w:val="34"/>
            <w:rPrChange w:id="385" w:author="Manoj Kumar" w:date="2024-03-07T14:51:00Z">
              <w:rPr>
                <w:sz w:val="24"/>
              </w:rPr>
            </w:rPrChange>
          </w:rPr>
          <w:delText>d</w:delText>
        </w:r>
      </w:del>
    </w:p>
    <w:p w14:paraId="6350FA93" w14:textId="77777777" w:rsidR="004578FE" w:rsidRPr="003E7150" w:rsidRDefault="004578FE" w:rsidP="004578FE">
      <w:pPr>
        <w:tabs>
          <w:tab w:val="left" w:pos="8543"/>
        </w:tabs>
        <w:spacing w:line="251" w:lineRule="exact"/>
        <w:jc w:val="center"/>
        <w:rPr>
          <w:ins w:id="386" w:author="Manoj Kumar" w:date="2024-12-13T17:12:00Z"/>
          <w:color w:val="FF0000"/>
          <w:sz w:val="24"/>
          <w:rPrChange w:id="387" w:author="Manoj Kumar" w:date="2024-12-13T17:14:00Z">
            <w:rPr>
              <w:ins w:id="388" w:author="Manoj Kumar" w:date="2024-12-13T17:12:00Z"/>
              <w:sz w:val="24"/>
            </w:rPr>
          </w:rPrChange>
        </w:rPr>
      </w:pPr>
    </w:p>
    <w:p w14:paraId="662F2E13" w14:textId="4EBD1267" w:rsidR="00B062A5" w:rsidRDefault="00AF6ABA" w:rsidP="00B062A5">
      <w:pPr>
        <w:tabs>
          <w:tab w:val="left" w:pos="8543"/>
        </w:tabs>
        <w:spacing w:line="360" w:lineRule="auto"/>
        <w:jc w:val="both"/>
        <w:rPr>
          <w:sz w:val="24"/>
        </w:rPr>
      </w:pPr>
      <w:r>
        <w:rPr>
          <w:sz w:val="24"/>
        </w:rPr>
        <w:t>I would like to express my</w:t>
      </w:r>
      <w:r w:rsidR="00B062A5" w:rsidRPr="00B062A5">
        <w:rPr>
          <w:sz w:val="24"/>
        </w:rPr>
        <w:t xml:space="preserve"> sincere gratitude to the Principal of the college, </w:t>
      </w:r>
      <w:r>
        <w:rPr>
          <w:sz w:val="24"/>
        </w:rPr>
        <w:t xml:space="preserve">                               </w:t>
      </w:r>
      <w:r w:rsidR="00B062A5" w:rsidRPr="00B062A5">
        <w:rPr>
          <w:b/>
          <w:sz w:val="24"/>
        </w:rPr>
        <w:t>Dr. Aswath</w:t>
      </w:r>
      <w:r>
        <w:rPr>
          <w:b/>
          <w:sz w:val="24"/>
        </w:rPr>
        <w:t xml:space="preserve"> </w:t>
      </w:r>
      <w:r w:rsidR="00B062A5" w:rsidRPr="00B062A5">
        <w:rPr>
          <w:b/>
          <w:sz w:val="24"/>
        </w:rPr>
        <w:t>M.</w:t>
      </w:r>
      <w:r w:rsidR="00B062A5" w:rsidRPr="00B062A5">
        <w:rPr>
          <w:sz w:val="24"/>
        </w:rPr>
        <w:t xml:space="preserve"> </w:t>
      </w:r>
      <w:r w:rsidR="00B062A5" w:rsidRPr="00B062A5">
        <w:rPr>
          <w:b/>
          <w:sz w:val="24"/>
        </w:rPr>
        <w:t>U.,</w:t>
      </w:r>
      <w:r>
        <w:rPr>
          <w:b/>
          <w:sz w:val="24"/>
        </w:rPr>
        <w:t xml:space="preserve"> </w:t>
      </w:r>
      <w:r w:rsidR="00B062A5" w:rsidRPr="00B062A5">
        <w:rPr>
          <w:sz w:val="24"/>
        </w:rPr>
        <w:t xml:space="preserve">for providing the necessary resources and support to carry out </w:t>
      </w:r>
      <w:r>
        <w:rPr>
          <w:sz w:val="24"/>
        </w:rPr>
        <w:t>SCR Activities</w:t>
      </w:r>
      <w:r w:rsidR="00B062A5" w:rsidRPr="00B062A5">
        <w:rPr>
          <w:sz w:val="24"/>
        </w:rPr>
        <w:t xml:space="preserve">. </w:t>
      </w:r>
    </w:p>
    <w:p w14:paraId="73BC326B" w14:textId="77777777" w:rsidR="00B062A5" w:rsidRDefault="00B062A5" w:rsidP="00B062A5">
      <w:pPr>
        <w:tabs>
          <w:tab w:val="left" w:pos="8543"/>
        </w:tabs>
        <w:spacing w:line="360" w:lineRule="auto"/>
        <w:jc w:val="both"/>
        <w:rPr>
          <w:sz w:val="24"/>
        </w:rPr>
      </w:pPr>
    </w:p>
    <w:p w14:paraId="3AE09151" w14:textId="79350744" w:rsidR="00B062A5" w:rsidRDefault="00AF6ABA" w:rsidP="00B062A5">
      <w:pPr>
        <w:tabs>
          <w:tab w:val="left" w:pos="8543"/>
        </w:tabs>
        <w:spacing w:line="360" w:lineRule="auto"/>
        <w:jc w:val="both"/>
        <w:rPr>
          <w:sz w:val="24"/>
        </w:rPr>
      </w:pPr>
      <w:r>
        <w:rPr>
          <w:sz w:val="24"/>
        </w:rPr>
        <w:t>I</w:t>
      </w:r>
      <w:r w:rsidR="00B062A5" w:rsidRPr="00B062A5">
        <w:rPr>
          <w:sz w:val="24"/>
        </w:rPr>
        <w:t xml:space="preserve"> deeply</w:t>
      </w:r>
      <w:r w:rsidR="00B062A5">
        <w:rPr>
          <w:sz w:val="24"/>
        </w:rPr>
        <w:t xml:space="preserve"> </w:t>
      </w:r>
      <w:r w:rsidR="00B062A5" w:rsidRPr="00B062A5">
        <w:rPr>
          <w:sz w:val="24"/>
        </w:rPr>
        <w:t xml:space="preserve">thankful to the Head of the Department, </w:t>
      </w:r>
      <w:r w:rsidRPr="00B062A5">
        <w:rPr>
          <w:sz w:val="24"/>
        </w:rPr>
        <w:t xml:space="preserve">AI&amp;ML </w:t>
      </w:r>
      <w:r>
        <w:rPr>
          <w:sz w:val="24"/>
        </w:rPr>
        <w:t>Department</w:t>
      </w:r>
      <w:r w:rsidR="00B062A5" w:rsidRPr="00B062A5">
        <w:rPr>
          <w:sz w:val="24"/>
        </w:rPr>
        <w:t xml:space="preserve">, </w:t>
      </w:r>
      <w:r w:rsidR="00B062A5" w:rsidRPr="00B062A5">
        <w:rPr>
          <w:b/>
          <w:sz w:val="24"/>
        </w:rPr>
        <w:t>Dr. Jyothi D. G.,</w:t>
      </w:r>
      <w:r>
        <w:rPr>
          <w:sz w:val="24"/>
        </w:rPr>
        <w:t xml:space="preserve"> for her</w:t>
      </w:r>
      <w:r w:rsidR="00B062A5" w:rsidRPr="00B062A5">
        <w:rPr>
          <w:sz w:val="24"/>
        </w:rPr>
        <w:t xml:space="preserve"> guidance and encouragement throughout the duration of </w:t>
      </w:r>
      <w:r>
        <w:rPr>
          <w:sz w:val="24"/>
        </w:rPr>
        <w:t>SCR Activities</w:t>
      </w:r>
      <w:r w:rsidR="00B062A5" w:rsidRPr="00B062A5">
        <w:rPr>
          <w:sz w:val="24"/>
        </w:rPr>
        <w:t xml:space="preserve">. </w:t>
      </w:r>
    </w:p>
    <w:p w14:paraId="30F8721D" w14:textId="77777777" w:rsidR="00B062A5" w:rsidRDefault="00B062A5" w:rsidP="00B062A5">
      <w:pPr>
        <w:tabs>
          <w:tab w:val="left" w:pos="8543"/>
        </w:tabs>
        <w:spacing w:line="360" w:lineRule="auto"/>
        <w:jc w:val="both"/>
        <w:rPr>
          <w:sz w:val="24"/>
        </w:rPr>
      </w:pPr>
    </w:p>
    <w:p w14:paraId="0C556B5E" w14:textId="5C50DD3D" w:rsidR="002E7CC3" w:rsidRDefault="00AF6ABA" w:rsidP="00B062A5">
      <w:pPr>
        <w:tabs>
          <w:tab w:val="left" w:pos="8543"/>
        </w:tabs>
        <w:spacing w:line="360" w:lineRule="auto"/>
        <w:jc w:val="both"/>
        <w:rPr>
          <w:sz w:val="24"/>
        </w:rPr>
      </w:pPr>
      <w:r>
        <w:rPr>
          <w:sz w:val="24"/>
        </w:rPr>
        <w:t>I</w:t>
      </w:r>
      <w:r w:rsidR="002E7CC3">
        <w:rPr>
          <w:sz w:val="24"/>
        </w:rPr>
        <w:t xml:space="preserve"> immensely grateful to our Guide and SCR Coordinator</w:t>
      </w:r>
      <w:r w:rsidR="00B062A5" w:rsidRPr="00B062A5">
        <w:rPr>
          <w:sz w:val="24"/>
        </w:rPr>
        <w:t xml:space="preserve">, </w:t>
      </w:r>
      <w:r w:rsidR="00B062A5" w:rsidRPr="002E7CC3">
        <w:rPr>
          <w:b/>
          <w:sz w:val="24"/>
        </w:rPr>
        <w:t>Dr. Manjunatha P B,</w:t>
      </w:r>
      <w:r w:rsidR="00B062A5" w:rsidRPr="00B062A5">
        <w:rPr>
          <w:sz w:val="24"/>
        </w:rPr>
        <w:t xml:space="preserve"> Assistant Professo</w:t>
      </w:r>
      <w:r>
        <w:rPr>
          <w:sz w:val="24"/>
        </w:rPr>
        <w:t>r, Department of AI&amp;ML for his</w:t>
      </w:r>
      <w:r w:rsidR="00B062A5" w:rsidRPr="00B062A5">
        <w:rPr>
          <w:sz w:val="24"/>
        </w:rPr>
        <w:t xml:space="preserve"> invaluable support, expertise, and constructive feedback</w:t>
      </w:r>
      <w:r w:rsidR="002E7CC3">
        <w:rPr>
          <w:sz w:val="24"/>
        </w:rPr>
        <w:t xml:space="preserve"> </w:t>
      </w:r>
      <w:r w:rsidR="00B062A5" w:rsidRPr="00B062A5">
        <w:rPr>
          <w:sz w:val="24"/>
        </w:rPr>
        <w:t xml:space="preserve">that helped shape </w:t>
      </w:r>
      <w:r>
        <w:rPr>
          <w:sz w:val="24"/>
        </w:rPr>
        <w:t>SCR Activities</w:t>
      </w:r>
      <w:r w:rsidR="002E7CC3" w:rsidRPr="00B062A5">
        <w:rPr>
          <w:sz w:val="24"/>
        </w:rPr>
        <w:t>.</w:t>
      </w:r>
      <w:r w:rsidR="00B062A5" w:rsidRPr="00B062A5">
        <w:rPr>
          <w:sz w:val="24"/>
        </w:rPr>
        <w:t xml:space="preserve"> </w:t>
      </w:r>
    </w:p>
    <w:p w14:paraId="7D8AC1F7" w14:textId="77777777" w:rsidR="002E7CC3" w:rsidRDefault="002E7CC3" w:rsidP="00B062A5">
      <w:pPr>
        <w:tabs>
          <w:tab w:val="left" w:pos="8543"/>
        </w:tabs>
        <w:spacing w:line="360" w:lineRule="auto"/>
        <w:jc w:val="both"/>
        <w:rPr>
          <w:sz w:val="24"/>
        </w:rPr>
      </w:pPr>
    </w:p>
    <w:p w14:paraId="0319211C" w14:textId="77777777" w:rsidR="00AF6ABA" w:rsidRDefault="00AF6ABA" w:rsidP="00B062A5">
      <w:pPr>
        <w:tabs>
          <w:tab w:val="left" w:pos="8543"/>
        </w:tabs>
        <w:spacing w:line="360" w:lineRule="auto"/>
        <w:jc w:val="both"/>
        <w:rPr>
          <w:sz w:val="24"/>
        </w:rPr>
      </w:pPr>
      <w:r>
        <w:rPr>
          <w:sz w:val="24"/>
        </w:rPr>
        <w:t>I would also like to extend my</w:t>
      </w:r>
      <w:r w:rsidR="00B062A5" w:rsidRPr="00B062A5">
        <w:rPr>
          <w:sz w:val="24"/>
        </w:rPr>
        <w:t xml:space="preserve"> heartfelt thanks to our peers, for their collaborative efforts</w:t>
      </w:r>
      <w:r w:rsidR="002E7CC3">
        <w:rPr>
          <w:sz w:val="24"/>
        </w:rPr>
        <w:t xml:space="preserve"> </w:t>
      </w:r>
      <w:r w:rsidR="00B062A5" w:rsidRPr="00B062A5">
        <w:rPr>
          <w:sz w:val="24"/>
        </w:rPr>
        <w:t xml:space="preserve">and constant support during </w:t>
      </w:r>
      <w:r>
        <w:rPr>
          <w:sz w:val="24"/>
        </w:rPr>
        <w:t>SCR Activities</w:t>
      </w:r>
      <w:r w:rsidR="00B062A5" w:rsidRPr="00B062A5">
        <w:rPr>
          <w:sz w:val="24"/>
        </w:rPr>
        <w:t>. Their insights and assistance were invaluable</w:t>
      </w:r>
      <w:r w:rsidR="002E7CC3">
        <w:rPr>
          <w:sz w:val="24"/>
        </w:rPr>
        <w:t xml:space="preserve"> </w:t>
      </w:r>
      <w:r w:rsidR="00B062A5" w:rsidRPr="00B062A5">
        <w:rPr>
          <w:sz w:val="24"/>
        </w:rPr>
        <w:t xml:space="preserve">throughout the development process. </w:t>
      </w:r>
    </w:p>
    <w:p w14:paraId="0487898F" w14:textId="77777777" w:rsidR="00AF6ABA" w:rsidRDefault="00AF6ABA" w:rsidP="00B062A5">
      <w:pPr>
        <w:tabs>
          <w:tab w:val="left" w:pos="8543"/>
        </w:tabs>
        <w:spacing w:line="360" w:lineRule="auto"/>
        <w:jc w:val="both"/>
        <w:rPr>
          <w:sz w:val="24"/>
        </w:rPr>
      </w:pPr>
    </w:p>
    <w:p w14:paraId="24A46D58" w14:textId="7617CF63" w:rsidR="003E7150" w:rsidRPr="00B062A5" w:rsidRDefault="00B062A5" w:rsidP="00B062A5">
      <w:pPr>
        <w:tabs>
          <w:tab w:val="left" w:pos="8543"/>
        </w:tabs>
        <w:spacing w:line="360" w:lineRule="auto"/>
        <w:jc w:val="both"/>
        <w:rPr>
          <w:ins w:id="389" w:author="Manoj Kumar" w:date="2024-12-13T17:12:00Z"/>
          <w:color w:val="FF0000"/>
          <w:sz w:val="28"/>
          <w:rPrChange w:id="390" w:author="Manoj Kumar" w:date="2024-12-13T17:14:00Z">
            <w:rPr>
              <w:ins w:id="391" w:author="Manoj Kumar" w:date="2024-12-13T17:12:00Z"/>
              <w:sz w:val="24"/>
            </w:rPr>
          </w:rPrChange>
        </w:rPr>
      </w:pPr>
      <w:r w:rsidRPr="00B062A5">
        <w:rPr>
          <w:sz w:val="24"/>
        </w:rPr>
        <w:t>Thank you all for your unwavering support and encouragement.</w:t>
      </w:r>
    </w:p>
    <w:p w14:paraId="3C9E681D" w14:textId="77777777" w:rsidR="003E7150" w:rsidRPr="003E7150" w:rsidRDefault="003E7150" w:rsidP="004578FE">
      <w:pPr>
        <w:tabs>
          <w:tab w:val="left" w:pos="8543"/>
        </w:tabs>
        <w:spacing w:line="251" w:lineRule="exact"/>
        <w:jc w:val="center"/>
        <w:rPr>
          <w:ins w:id="392" w:author="Manoj Kumar" w:date="2024-12-13T17:12:00Z"/>
          <w:color w:val="FF0000"/>
          <w:sz w:val="24"/>
          <w:rPrChange w:id="393" w:author="Manoj Kumar" w:date="2024-12-13T17:14:00Z">
            <w:rPr>
              <w:ins w:id="394" w:author="Manoj Kumar" w:date="2024-12-13T17:12:00Z"/>
              <w:sz w:val="24"/>
            </w:rPr>
          </w:rPrChange>
        </w:rPr>
      </w:pPr>
    </w:p>
    <w:p w14:paraId="50B38E12" w14:textId="77777777" w:rsidR="003E7150" w:rsidRPr="003E7150" w:rsidRDefault="003E7150" w:rsidP="004578FE">
      <w:pPr>
        <w:tabs>
          <w:tab w:val="left" w:pos="8543"/>
        </w:tabs>
        <w:spacing w:line="251" w:lineRule="exact"/>
        <w:jc w:val="center"/>
        <w:rPr>
          <w:ins w:id="395" w:author="Manoj Kumar" w:date="2024-12-13T17:12:00Z"/>
          <w:color w:val="FF0000"/>
          <w:sz w:val="24"/>
          <w:rPrChange w:id="396" w:author="Manoj Kumar" w:date="2024-12-13T17:14:00Z">
            <w:rPr>
              <w:ins w:id="397" w:author="Manoj Kumar" w:date="2024-12-13T17:12:00Z"/>
              <w:sz w:val="24"/>
            </w:rPr>
          </w:rPrChange>
        </w:rPr>
      </w:pPr>
    </w:p>
    <w:p w14:paraId="5DAA4CDF" w14:textId="77777777" w:rsidR="003E7150" w:rsidRDefault="003E7150" w:rsidP="004578FE">
      <w:pPr>
        <w:tabs>
          <w:tab w:val="left" w:pos="8543"/>
        </w:tabs>
        <w:spacing w:line="251" w:lineRule="exact"/>
        <w:jc w:val="center"/>
        <w:rPr>
          <w:ins w:id="398" w:author="Manoj Kumar" w:date="2024-12-13T17:12:00Z"/>
          <w:sz w:val="24"/>
        </w:rPr>
      </w:pPr>
    </w:p>
    <w:p w14:paraId="26667A6A" w14:textId="77777777" w:rsidR="003E7150" w:rsidRDefault="003E7150" w:rsidP="004578FE">
      <w:pPr>
        <w:tabs>
          <w:tab w:val="left" w:pos="8543"/>
        </w:tabs>
        <w:spacing w:line="251" w:lineRule="exact"/>
        <w:jc w:val="center"/>
        <w:rPr>
          <w:ins w:id="399" w:author="Manoj Kumar" w:date="2024-03-07T14:51:00Z"/>
          <w:sz w:val="24"/>
        </w:rPr>
      </w:pPr>
    </w:p>
    <w:p w14:paraId="40B45569" w14:textId="550315C1" w:rsidR="004578FE" w:rsidRDefault="004578FE" w:rsidP="008B759A">
      <w:pPr>
        <w:tabs>
          <w:tab w:val="left" w:pos="8543"/>
        </w:tabs>
        <w:spacing w:line="251" w:lineRule="exact"/>
        <w:jc w:val="center"/>
        <w:rPr>
          <w:sz w:val="24"/>
        </w:rPr>
      </w:pPr>
    </w:p>
    <w:p w14:paraId="57C89592" w14:textId="77777777" w:rsidR="008B759A" w:rsidRDefault="008B759A" w:rsidP="008B759A">
      <w:pPr>
        <w:tabs>
          <w:tab w:val="left" w:pos="8543"/>
        </w:tabs>
        <w:spacing w:line="251" w:lineRule="exact"/>
        <w:jc w:val="center"/>
        <w:rPr>
          <w:sz w:val="24"/>
        </w:rPr>
      </w:pPr>
    </w:p>
    <w:p w14:paraId="70B0C32B" w14:textId="77777777" w:rsidR="008B759A" w:rsidRDefault="008B759A" w:rsidP="008B759A">
      <w:pPr>
        <w:tabs>
          <w:tab w:val="left" w:pos="8543"/>
        </w:tabs>
        <w:spacing w:line="251" w:lineRule="exact"/>
        <w:jc w:val="center"/>
        <w:rPr>
          <w:sz w:val="24"/>
        </w:rPr>
      </w:pPr>
    </w:p>
    <w:p w14:paraId="2CBB9EBB" w14:textId="77777777" w:rsidR="008B759A" w:rsidRDefault="008B759A" w:rsidP="008B759A">
      <w:pPr>
        <w:tabs>
          <w:tab w:val="left" w:pos="8543"/>
        </w:tabs>
        <w:spacing w:line="251" w:lineRule="exact"/>
        <w:jc w:val="center"/>
        <w:rPr>
          <w:sz w:val="24"/>
        </w:rPr>
      </w:pPr>
    </w:p>
    <w:p w14:paraId="72A642EC" w14:textId="77777777" w:rsidR="008B759A" w:rsidRDefault="008B759A" w:rsidP="008B759A">
      <w:pPr>
        <w:tabs>
          <w:tab w:val="left" w:pos="8543"/>
        </w:tabs>
        <w:spacing w:line="251" w:lineRule="exact"/>
        <w:jc w:val="center"/>
        <w:rPr>
          <w:sz w:val="24"/>
        </w:rPr>
      </w:pPr>
    </w:p>
    <w:p w14:paraId="66D9E4DB" w14:textId="29AF2C98" w:rsidR="008B759A" w:rsidRDefault="00537FC6">
      <w:pPr>
        <w:tabs>
          <w:tab w:val="left" w:pos="8543"/>
        </w:tabs>
        <w:spacing w:line="251" w:lineRule="exact"/>
        <w:jc w:val="right"/>
        <w:rPr>
          <w:sz w:val="24"/>
        </w:rPr>
        <w:pPrChange w:id="400" w:author="Manoj Kumar" w:date="2024-03-07T14:51:00Z">
          <w:pPr>
            <w:tabs>
              <w:tab w:val="left" w:pos="8543"/>
            </w:tabs>
            <w:spacing w:line="251" w:lineRule="exact"/>
          </w:pPr>
        </w:pPrChange>
      </w:pPr>
      <w:r>
        <w:rPr>
          <w:sz w:val="24"/>
        </w:rPr>
        <w:t>Nihar D</w:t>
      </w:r>
    </w:p>
    <w:p w14:paraId="77332832" w14:textId="77777777" w:rsidR="008B759A" w:rsidRDefault="008B759A" w:rsidP="008B759A">
      <w:pPr>
        <w:tabs>
          <w:tab w:val="left" w:pos="8543"/>
        </w:tabs>
        <w:spacing w:line="251" w:lineRule="exact"/>
        <w:jc w:val="right"/>
        <w:rPr>
          <w:sz w:val="24"/>
        </w:rPr>
      </w:pPr>
    </w:p>
    <w:p w14:paraId="07CA5C01" w14:textId="38418010" w:rsidR="008B759A" w:rsidRDefault="00537FC6" w:rsidP="008B759A">
      <w:pPr>
        <w:tabs>
          <w:tab w:val="left" w:pos="8543"/>
        </w:tabs>
        <w:spacing w:line="251" w:lineRule="exact"/>
        <w:jc w:val="right"/>
        <w:rPr>
          <w:sz w:val="24"/>
        </w:rPr>
        <w:sectPr w:rsidR="008B759A" w:rsidSect="00BA1532">
          <w:headerReference w:type="first" r:id="rId14"/>
          <w:pgSz w:w="11909" w:h="16834" w:code="9"/>
          <w:pgMar w:top="1710" w:right="1289" w:bottom="576" w:left="1584" w:header="720" w:footer="720" w:gutter="0"/>
          <w:cols w:space="720"/>
          <w:titlePg/>
          <w:docGrid w:linePitch="299"/>
          <w:sectPrChange w:id="401" w:author="Manoj Kumar" w:date="2024-07-30T10:46:00Z">
            <w:sectPr w:rsidR="008B759A" w:rsidSect="00BA1532">
              <w:pgMar w:top="1280" w:right="1140" w:bottom="576" w:left="1584" w:header="720" w:footer="720" w:gutter="0"/>
              <w:pgBorders>
                <w:top w:val="thinThickSmallGap" w:sz="24" w:space="24" w:color="auto"/>
                <w:left w:val="thinThickSmallGap" w:sz="24" w:space="24" w:color="auto"/>
                <w:bottom w:val="thickThinSmallGap" w:sz="24" w:space="24" w:color="auto"/>
                <w:right w:val="thickThinSmallGap" w:sz="24" w:space="24" w:color="auto"/>
              </w:pgBorders>
              <w:titlePg w:val="0"/>
            </w:sectPr>
          </w:sectPrChange>
        </w:sectPr>
      </w:pPr>
      <w:r>
        <w:rPr>
          <w:sz w:val="24"/>
        </w:rPr>
        <w:t>1BI24AI403</w:t>
      </w:r>
    </w:p>
    <w:p w14:paraId="4C00DD5A" w14:textId="77777777" w:rsidR="00B05750" w:rsidRPr="004578FE" w:rsidDel="00675663" w:rsidRDefault="00B05750" w:rsidP="00661A2B">
      <w:pPr>
        <w:tabs>
          <w:tab w:val="left" w:pos="8543"/>
        </w:tabs>
        <w:spacing w:before="59"/>
        <w:ind w:right="483"/>
        <w:jc w:val="center"/>
        <w:rPr>
          <w:del w:id="402" w:author="User" w:date="2022-12-29T10:47:00Z"/>
          <w:b/>
          <w:bCs/>
          <w:iCs/>
          <w:sz w:val="28"/>
          <w:szCs w:val="26"/>
        </w:rPr>
      </w:pPr>
    </w:p>
    <w:p w14:paraId="583892DF" w14:textId="77777777" w:rsidR="00B05750" w:rsidRPr="004578FE" w:rsidDel="00675663" w:rsidRDefault="00B05750" w:rsidP="00661A2B">
      <w:pPr>
        <w:tabs>
          <w:tab w:val="left" w:pos="8543"/>
        </w:tabs>
        <w:spacing w:before="59"/>
        <w:ind w:right="483"/>
        <w:jc w:val="center"/>
        <w:rPr>
          <w:del w:id="403" w:author="User" w:date="2022-12-29T10:47:00Z"/>
          <w:b/>
          <w:bCs/>
          <w:iCs/>
          <w:sz w:val="28"/>
          <w:szCs w:val="26"/>
        </w:rPr>
      </w:pPr>
    </w:p>
    <w:p w14:paraId="0D67524D" w14:textId="77777777" w:rsidR="00B05750" w:rsidRPr="004578FE" w:rsidDel="00675663" w:rsidRDefault="00B05750" w:rsidP="00661A2B">
      <w:pPr>
        <w:tabs>
          <w:tab w:val="left" w:pos="8543"/>
        </w:tabs>
        <w:spacing w:before="59"/>
        <w:ind w:right="483"/>
        <w:jc w:val="center"/>
        <w:rPr>
          <w:del w:id="404" w:author="User" w:date="2022-12-29T10:47:00Z"/>
          <w:b/>
          <w:bCs/>
          <w:iCs/>
          <w:sz w:val="28"/>
          <w:szCs w:val="26"/>
        </w:rPr>
      </w:pPr>
    </w:p>
    <w:p w14:paraId="4FCD0CEB" w14:textId="77777777" w:rsidR="00B05750" w:rsidRPr="004578FE" w:rsidDel="00675663" w:rsidRDefault="00B05750" w:rsidP="00661A2B">
      <w:pPr>
        <w:tabs>
          <w:tab w:val="left" w:pos="8543"/>
        </w:tabs>
        <w:spacing w:before="59"/>
        <w:ind w:right="483"/>
        <w:jc w:val="center"/>
        <w:rPr>
          <w:del w:id="405" w:author="User" w:date="2022-12-29T10:47:00Z"/>
          <w:b/>
          <w:bCs/>
          <w:iCs/>
          <w:sz w:val="28"/>
          <w:szCs w:val="26"/>
        </w:rPr>
      </w:pPr>
    </w:p>
    <w:p w14:paraId="08756F03" w14:textId="77777777" w:rsidR="00B05750" w:rsidRPr="004578FE" w:rsidDel="00675663" w:rsidRDefault="00B05750" w:rsidP="00661A2B">
      <w:pPr>
        <w:tabs>
          <w:tab w:val="left" w:pos="8543"/>
        </w:tabs>
        <w:spacing w:before="59"/>
        <w:ind w:right="483"/>
        <w:jc w:val="center"/>
        <w:rPr>
          <w:del w:id="406" w:author="User" w:date="2022-12-29T10:47:00Z"/>
          <w:b/>
          <w:bCs/>
          <w:iCs/>
          <w:sz w:val="28"/>
          <w:szCs w:val="26"/>
        </w:rPr>
      </w:pPr>
    </w:p>
    <w:p w14:paraId="1C307F30" w14:textId="77777777" w:rsidR="00B05750" w:rsidRPr="004578FE" w:rsidDel="00675663" w:rsidRDefault="00B05750" w:rsidP="00661A2B">
      <w:pPr>
        <w:tabs>
          <w:tab w:val="left" w:pos="8543"/>
        </w:tabs>
        <w:spacing w:before="59"/>
        <w:ind w:right="483"/>
        <w:jc w:val="center"/>
        <w:rPr>
          <w:del w:id="407" w:author="User" w:date="2022-12-29T10:47:00Z"/>
          <w:b/>
          <w:bCs/>
          <w:iCs/>
          <w:sz w:val="28"/>
          <w:szCs w:val="26"/>
        </w:rPr>
      </w:pPr>
    </w:p>
    <w:p w14:paraId="0B8C17A7" w14:textId="77777777" w:rsidR="00B05750" w:rsidRPr="004578FE" w:rsidDel="00675663" w:rsidRDefault="00B05750" w:rsidP="00661A2B">
      <w:pPr>
        <w:tabs>
          <w:tab w:val="left" w:pos="8543"/>
        </w:tabs>
        <w:spacing w:before="59"/>
        <w:ind w:right="483"/>
        <w:jc w:val="center"/>
        <w:rPr>
          <w:del w:id="408" w:author="User" w:date="2022-12-29T10:47:00Z"/>
          <w:b/>
          <w:bCs/>
          <w:iCs/>
          <w:sz w:val="28"/>
          <w:szCs w:val="26"/>
        </w:rPr>
      </w:pPr>
    </w:p>
    <w:p w14:paraId="18741286" w14:textId="77777777" w:rsidR="00B05750" w:rsidRPr="004578FE" w:rsidDel="00675663" w:rsidRDefault="00B05750" w:rsidP="00661A2B">
      <w:pPr>
        <w:tabs>
          <w:tab w:val="left" w:pos="8543"/>
        </w:tabs>
        <w:spacing w:before="59"/>
        <w:ind w:right="483"/>
        <w:jc w:val="center"/>
        <w:rPr>
          <w:del w:id="409" w:author="User" w:date="2022-12-29T10:47:00Z"/>
          <w:b/>
          <w:bCs/>
          <w:iCs/>
          <w:sz w:val="28"/>
          <w:szCs w:val="26"/>
        </w:rPr>
      </w:pPr>
    </w:p>
    <w:p w14:paraId="37F762A4" w14:textId="77777777" w:rsidR="00B05750" w:rsidRPr="004578FE" w:rsidDel="00675663" w:rsidRDefault="00B05750" w:rsidP="00661A2B">
      <w:pPr>
        <w:tabs>
          <w:tab w:val="left" w:pos="8543"/>
        </w:tabs>
        <w:spacing w:before="59"/>
        <w:ind w:right="483"/>
        <w:jc w:val="center"/>
        <w:rPr>
          <w:del w:id="410" w:author="User" w:date="2022-12-29T10:47:00Z"/>
          <w:b/>
          <w:bCs/>
          <w:iCs/>
          <w:sz w:val="28"/>
          <w:szCs w:val="26"/>
        </w:rPr>
      </w:pPr>
    </w:p>
    <w:p w14:paraId="288FFDC1" w14:textId="77777777" w:rsidR="00B05750" w:rsidRPr="004578FE" w:rsidDel="00675663" w:rsidRDefault="00B05750" w:rsidP="00661A2B">
      <w:pPr>
        <w:tabs>
          <w:tab w:val="left" w:pos="8543"/>
        </w:tabs>
        <w:spacing w:before="59"/>
        <w:ind w:right="483"/>
        <w:jc w:val="center"/>
        <w:rPr>
          <w:del w:id="411" w:author="User" w:date="2022-12-29T10:47:00Z"/>
          <w:b/>
          <w:bCs/>
          <w:iCs/>
          <w:sz w:val="28"/>
          <w:szCs w:val="26"/>
        </w:rPr>
      </w:pPr>
    </w:p>
    <w:p w14:paraId="3706963A" w14:textId="77777777" w:rsidR="00B05750" w:rsidRPr="004578FE" w:rsidDel="00675663" w:rsidRDefault="00B05750" w:rsidP="00661A2B">
      <w:pPr>
        <w:tabs>
          <w:tab w:val="left" w:pos="8543"/>
        </w:tabs>
        <w:spacing w:before="59"/>
        <w:ind w:right="483"/>
        <w:jc w:val="center"/>
        <w:rPr>
          <w:del w:id="412" w:author="User" w:date="2022-12-29T10:47:00Z"/>
          <w:b/>
          <w:bCs/>
          <w:iCs/>
          <w:sz w:val="28"/>
          <w:szCs w:val="26"/>
        </w:rPr>
      </w:pPr>
    </w:p>
    <w:p w14:paraId="12BE02FE" w14:textId="77777777" w:rsidR="00B05750" w:rsidRPr="004578FE" w:rsidDel="00675663" w:rsidRDefault="00B05750" w:rsidP="00661A2B">
      <w:pPr>
        <w:tabs>
          <w:tab w:val="left" w:pos="8543"/>
        </w:tabs>
        <w:spacing w:before="59"/>
        <w:ind w:right="483"/>
        <w:jc w:val="center"/>
        <w:rPr>
          <w:del w:id="413" w:author="User" w:date="2022-12-29T10:47:00Z"/>
          <w:b/>
          <w:bCs/>
          <w:iCs/>
          <w:sz w:val="28"/>
          <w:szCs w:val="26"/>
        </w:rPr>
      </w:pPr>
    </w:p>
    <w:p w14:paraId="1E858E89" w14:textId="77777777" w:rsidR="00B05750" w:rsidRPr="004578FE" w:rsidDel="00675663" w:rsidRDefault="00B05750" w:rsidP="00661A2B">
      <w:pPr>
        <w:tabs>
          <w:tab w:val="left" w:pos="8543"/>
        </w:tabs>
        <w:spacing w:before="59"/>
        <w:ind w:right="483"/>
        <w:jc w:val="center"/>
        <w:rPr>
          <w:del w:id="414" w:author="User" w:date="2022-12-29T10:47:00Z"/>
          <w:b/>
          <w:bCs/>
          <w:iCs/>
          <w:sz w:val="28"/>
          <w:szCs w:val="26"/>
        </w:rPr>
      </w:pPr>
    </w:p>
    <w:p w14:paraId="04B9E375" w14:textId="77777777" w:rsidR="00B05750" w:rsidRPr="004578FE" w:rsidDel="00675663" w:rsidRDefault="00B05750" w:rsidP="00661A2B">
      <w:pPr>
        <w:tabs>
          <w:tab w:val="left" w:pos="8543"/>
        </w:tabs>
        <w:spacing w:before="59"/>
        <w:ind w:right="483"/>
        <w:jc w:val="center"/>
        <w:rPr>
          <w:del w:id="415" w:author="User" w:date="2022-12-29T10:47:00Z"/>
          <w:b/>
          <w:bCs/>
          <w:iCs/>
          <w:sz w:val="28"/>
          <w:szCs w:val="26"/>
        </w:rPr>
      </w:pPr>
    </w:p>
    <w:p w14:paraId="6A57B021" w14:textId="77777777" w:rsidR="00B05750" w:rsidRPr="004578FE" w:rsidDel="00675663" w:rsidRDefault="00B05750" w:rsidP="00661A2B">
      <w:pPr>
        <w:tabs>
          <w:tab w:val="left" w:pos="8543"/>
        </w:tabs>
        <w:spacing w:before="59"/>
        <w:ind w:right="483"/>
        <w:jc w:val="center"/>
        <w:rPr>
          <w:del w:id="416" w:author="User" w:date="2022-12-29T10:47:00Z"/>
          <w:b/>
          <w:bCs/>
          <w:iCs/>
          <w:sz w:val="28"/>
          <w:szCs w:val="26"/>
        </w:rPr>
      </w:pPr>
    </w:p>
    <w:p w14:paraId="410CDDC5" w14:textId="77777777" w:rsidR="00B05750" w:rsidRPr="004578FE" w:rsidDel="00675663" w:rsidRDefault="00B05750" w:rsidP="00661A2B">
      <w:pPr>
        <w:tabs>
          <w:tab w:val="left" w:pos="8543"/>
        </w:tabs>
        <w:spacing w:before="59"/>
        <w:ind w:right="483"/>
        <w:jc w:val="center"/>
        <w:rPr>
          <w:del w:id="417" w:author="User" w:date="2022-12-29T10:47:00Z"/>
          <w:b/>
          <w:bCs/>
          <w:iCs/>
          <w:sz w:val="28"/>
          <w:szCs w:val="26"/>
        </w:rPr>
      </w:pPr>
    </w:p>
    <w:p w14:paraId="25A4AB1B" w14:textId="77777777" w:rsidR="00B05750" w:rsidRPr="004578FE" w:rsidDel="00675663" w:rsidRDefault="00B05750" w:rsidP="00661A2B">
      <w:pPr>
        <w:tabs>
          <w:tab w:val="left" w:pos="8543"/>
        </w:tabs>
        <w:spacing w:before="59"/>
        <w:ind w:right="483"/>
        <w:jc w:val="center"/>
        <w:rPr>
          <w:del w:id="418" w:author="User" w:date="2022-12-29T10:47:00Z"/>
          <w:b/>
          <w:bCs/>
          <w:iCs/>
          <w:sz w:val="28"/>
          <w:szCs w:val="26"/>
        </w:rPr>
      </w:pPr>
    </w:p>
    <w:p w14:paraId="3944EACC" w14:textId="77777777" w:rsidR="00B05750" w:rsidRPr="004578FE" w:rsidDel="00675663" w:rsidRDefault="00B05750" w:rsidP="00661A2B">
      <w:pPr>
        <w:tabs>
          <w:tab w:val="left" w:pos="8543"/>
        </w:tabs>
        <w:spacing w:before="59"/>
        <w:ind w:right="483"/>
        <w:jc w:val="center"/>
        <w:rPr>
          <w:del w:id="419" w:author="User" w:date="2022-12-29T10:47:00Z"/>
          <w:b/>
          <w:bCs/>
          <w:iCs/>
          <w:sz w:val="28"/>
          <w:szCs w:val="26"/>
        </w:rPr>
      </w:pPr>
    </w:p>
    <w:p w14:paraId="23F07299" w14:textId="77777777" w:rsidR="00B05750" w:rsidRPr="004578FE" w:rsidRDefault="00B05750" w:rsidP="004578FE">
      <w:pPr>
        <w:tabs>
          <w:tab w:val="left" w:pos="8543"/>
        </w:tabs>
        <w:spacing w:before="240" w:after="240"/>
        <w:ind w:right="483"/>
        <w:jc w:val="center"/>
        <w:rPr>
          <w:b/>
          <w:bCs/>
          <w:iCs/>
          <w:sz w:val="36"/>
          <w:szCs w:val="36"/>
        </w:rPr>
      </w:pPr>
      <w:ins w:id="420" w:author="User" w:date="2022-12-29T10:46:00Z">
        <w:r w:rsidRPr="004578FE">
          <w:rPr>
            <w:b/>
            <w:bCs/>
            <w:iCs/>
            <w:sz w:val="36"/>
            <w:szCs w:val="36"/>
          </w:rPr>
          <w:t>Content</w:t>
        </w:r>
      </w:ins>
      <w:ins w:id="421" w:author="User" w:date="2022-12-29T11:26:00Z">
        <w:r w:rsidRPr="004578FE">
          <w:rPr>
            <w:b/>
            <w:bCs/>
            <w:iCs/>
            <w:sz w:val="36"/>
            <w:szCs w:val="36"/>
          </w:rPr>
          <w:t>s</w:t>
        </w:r>
      </w:ins>
      <w:ins w:id="422" w:author="User" w:date="2022-12-29T10:46:00Z">
        <w:r w:rsidRPr="004578FE">
          <w:rPr>
            <w:b/>
            <w:bCs/>
            <w:iCs/>
            <w:sz w:val="36"/>
            <w:szCs w:val="36"/>
          </w:rPr>
          <w:t xml:space="preserve"> </w:t>
        </w:r>
      </w:ins>
      <w:del w:id="423" w:author="User" w:date="2022-12-29T11:26:00Z">
        <w:r w:rsidRPr="004578FE" w:rsidDel="00DA7CCD">
          <w:rPr>
            <w:b/>
            <w:bCs/>
            <w:iCs/>
            <w:sz w:val="36"/>
            <w:szCs w:val="36"/>
          </w:rPr>
          <w:delText>Activit</w:delText>
        </w:r>
      </w:del>
      <w:del w:id="424" w:author="User" w:date="2022-12-29T10:47:00Z">
        <w:r w:rsidRPr="004578FE" w:rsidDel="00675663">
          <w:rPr>
            <w:b/>
            <w:bCs/>
            <w:iCs/>
            <w:sz w:val="36"/>
            <w:szCs w:val="36"/>
          </w:rPr>
          <w:delText>IES</w:delText>
        </w:r>
      </w:del>
      <w:del w:id="425" w:author="User" w:date="2022-12-29T11:26:00Z">
        <w:r w:rsidRPr="004578FE" w:rsidDel="00DA7CCD">
          <w:rPr>
            <w:b/>
            <w:bCs/>
            <w:iCs/>
            <w:sz w:val="36"/>
            <w:szCs w:val="36"/>
          </w:rPr>
          <w:delText xml:space="preserve"> Report</w:delText>
        </w:r>
      </w:del>
    </w:p>
    <w:tbl>
      <w:tblPr>
        <w:tblW w:w="91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6582"/>
        <w:gridCol w:w="1480"/>
      </w:tblGrid>
      <w:tr w:rsidR="00B05750" w:rsidRPr="00834F86" w14:paraId="2A9E672C" w14:textId="77777777" w:rsidTr="004578FE">
        <w:trPr>
          <w:trHeight w:val="599"/>
          <w:ins w:id="426" w:author="User" w:date="2022-12-29T11:09:00Z"/>
        </w:trPr>
        <w:tc>
          <w:tcPr>
            <w:tcW w:w="1077" w:type="dxa"/>
            <w:shd w:val="clear" w:color="auto" w:fill="auto"/>
            <w:vAlign w:val="center"/>
          </w:tcPr>
          <w:p w14:paraId="0B21ECE4" w14:textId="77777777" w:rsidR="00B05750" w:rsidRPr="00834F86" w:rsidRDefault="00B05750" w:rsidP="004578FE">
            <w:pPr>
              <w:tabs>
                <w:tab w:val="left" w:pos="8543"/>
              </w:tabs>
              <w:spacing w:before="59"/>
              <w:rPr>
                <w:ins w:id="427" w:author="User" w:date="2022-12-29T11:09:00Z"/>
                <w:b/>
                <w:bCs/>
                <w:iCs/>
                <w:sz w:val="24"/>
              </w:rPr>
            </w:pPr>
            <w:ins w:id="428" w:author="User" w:date="2022-12-29T11:09:00Z">
              <w:r w:rsidRPr="00834F86">
                <w:rPr>
                  <w:b/>
                  <w:bCs/>
                  <w:iCs/>
                  <w:sz w:val="24"/>
                </w:rPr>
                <w:t>Sl. No.</w:t>
              </w:r>
            </w:ins>
          </w:p>
        </w:tc>
        <w:tc>
          <w:tcPr>
            <w:tcW w:w="6582" w:type="dxa"/>
            <w:shd w:val="clear" w:color="auto" w:fill="auto"/>
            <w:vAlign w:val="center"/>
          </w:tcPr>
          <w:p w14:paraId="2F89A5EB" w14:textId="77777777" w:rsidR="00B05750" w:rsidRPr="00834F86" w:rsidRDefault="00B05750" w:rsidP="004578FE">
            <w:pPr>
              <w:tabs>
                <w:tab w:val="left" w:pos="8543"/>
              </w:tabs>
              <w:spacing w:before="59"/>
              <w:rPr>
                <w:ins w:id="429" w:author="User" w:date="2022-12-29T11:09:00Z"/>
                <w:b/>
                <w:bCs/>
                <w:iCs/>
                <w:sz w:val="24"/>
              </w:rPr>
            </w:pPr>
            <w:ins w:id="430" w:author="User" w:date="2022-12-29T11:17:00Z">
              <w:r w:rsidRPr="00834F86">
                <w:rPr>
                  <w:b/>
                  <w:bCs/>
                  <w:iCs/>
                  <w:sz w:val="24"/>
                </w:rPr>
                <w:t>Description</w:t>
              </w:r>
            </w:ins>
          </w:p>
        </w:tc>
        <w:tc>
          <w:tcPr>
            <w:tcW w:w="1480" w:type="dxa"/>
            <w:shd w:val="clear" w:color="auto" w:fill="auto"/>
            <w:vAlign w:val="center"/>
          </w:tcPr>
          <w:p w14:paraId="4EAEFFF6" w14:textId="77777777" w:rsidR="00B05750" w:rsidRPr="00834F86" w:rsidRDefault="00B05750" w:rsidP="004578FE">
            <w:pPr>
              <w:tabs>
                <w:tab w:val="left" w:pos="8543"/>
              </w:tabs>
              <w:spacing w:before="59"/>
              <w:rPr>
                <w:ins w:id="431" w:author="User" w:date="2022-12-29T11:09:00Z"/>
                <w:b/>
                <w:bCs/>
                <w:iCs/>
                <w:sz w:val="24"/>
              </w:rPr>
            </w:pPr>
            <w:ins w:id="432" w:author="User" w:date="2022-12-29T11:17:00Z">
              <w:r w:rsidRPr="00834F86">
                <w:rPr>
                  <w:b/>
                  <w:bCs/>
                  <w:iCs/>
                  <w:sz w:val="24"/>
                </w:rPr>
                <w:t>Page No.</w:t>
              </w:r>
            </w:ins>
          </w:p>
        </w:tc>
      </w:tr>
      <w:tr w:rsidR="00B05750" w:rsidRPr="00834F86" w14:paraId="75B8D1CD" w14:textId="77777777" w:rsidTr="004578FE">
        <w:trPr>
          <w:trHeight w:val="599"/>
          <w:ins w:id="433" w:author="User" w:date="2022-12-29T11:09:00Z"/>
        </w:trPr>
        <w:tc>
          <w:tcPr>
            <w:tcW w:w="1077" w:type="dxa"/>
            <w:shd w:val="clear" w:color="auto" w:fill="auto"/>
            <w:vAlign w:val="center"/>
          </w:tcPr>
          <w:p w14:paraId="19E8BE8E" w14:textId="77777777" w:rsidR="00B05750" w:rsidRPr="003D0810" w:rsidRDefault="00B05750" w:rsidP="004578FE">
            <w:pPr>
              <w:tabs>
                <w:tab w:val="left" w:pos="8543"/>
              </w:tabs>
              <w:jc w:val="center"/>
              <w:rPr>
                <w:ins w:id="434" w:author="User" w:date="2022-12-29T11:09:00Z"/>
                <w:bCs/>
                <w:iCs/>
                <w:sz w:val="24"/>
              </w:rPr>
            </w:pPr>
            <w:ins w:id="435" w:author="User" w:date="2022-12-29T11:10:00Z">
              <w:r w:rsidRPr="003D0810">
                <w:rPr>
                  <w:bCs/>
                  <w:iCs/>
                  <w:sz w:val="24"/>
                </w:rPr>
                <w:t>1</w:t>
              </w:r>
            </w:ins>
          </w:p>
        </w:tc>
        <w:tc>
          <w:tcPr>
            <w:tcW w:w="6582" w:type="dxa"/>
            <w:shd w:val="clear" w:color="auto" w:fill="auto"/>
            <w:vAlign w:val="center"/>
          </w:tcPr>
          <w:p w14:paraId="10E31093" w14:textId="77777777" w:rsidR="00B05750" w:rsidRPr="003D0810" w:rsidRDefault="00B05750" w:rsidP="004578FE">
            <w:pPr>
              <w:tabs>
                <w:tab w:val="left" w:pos="8543"/>
              </w:tabs>
              <w:rPr>
                <w:ins w:id="436" w:author="User" w:date="2022-12-29T11:09:00Z"/>
                <w:bCs/>
                <w:iCs/>
                <w:sz w:val="24"/>
                <w:szCs w:val="24"/>
              </w:rPr>
            </w:pPr>
            <w:ins w:id="437" w:author="User" w:date="2022-12-29T11:10:00Z">
              <w:r w:rsidRPr="003D0810">
                <w:rPr>
                  <w:bCs/>
                  <w:iCs/>
                  <w:sz w:val="24"/>
                  <w:szCs w:val="24"/>
                </w:rPr>
                <w:t>Introduction</w:t>
              </w:r>
            </w:ins>
          </w:p>
        </w:tc>
        <w:tc>
          <w:tcPr>
            <w:tcW w:w="1480" w:type="dxa"/>
            <w:shd w:val="clear" w:color="auto" w:fill="auto"/>
            <w:vAlign w:val="center"/>
          </w:tcPr>
          <w:p w14:paraId="71FF99B6" w14:textId="5C7A7260" w:rsidR="00B05750" w:rsidRPr="006F5DB2" w:rsidRDefault="003E44CA" w:rsidP="004578FE">
            <w:pPr>
              <w:tabs>
                <w:tab w:val="left" w:pos="8543"/>
              </w:tabs>
              <w:jc w:val="center"/>
              <w:rPr>
                <w:ins w:id="438" w:author="User" w:date="2022-12-29T11:09:00Z"/>
                <w:bCs/>
                <w:iCs/>
                <w:color w:val="FF0000"/>
                <w:sz w:val="24"/>
                <w:rPrChange w:id="439" w:author="Manoj Kumar" w:date="2024-03-07T16:48:00Z">
                  <w:rPr>
                    <w:ins w:id="440" w:author="User" w:date="2022-12-29T11:09:00Z"/>
                    <w:bCs/>
                    <w:iCs/>
                    <w:sz w:val="24"/>
                  </w:rPr>
                </w:rPrChange>
              </w:rPr>
            </w:pPr>
            <w:del w:id="441" w:author="Manoj Kumar" w:date="2024-03-07T17:07:00Z">
              <w:r w:rsidRPr="006F5DB2" w:rsidDel="00B328F4">
                <w:rPr>
                  <w:bCs/>
                  <w:iCs/>
                  <w:color w:val="FF0000"/>
                  <w:sz w:val="24"/>
                  <w:rPrChange w:id="442" w:author="Manoj Kumar" w:date="2024-03-07T16:48:00Z">
                    <w:rPr>
                      <w:bCs/>
                      <w:iCs/>
                      <w:sz w:val="24"/>
                    </w:rPr>
                  </w:rPrChange>
                </w:rPr>
                <w:delText>1</w:delText>
              </w:r>
            </w:del>
          </w:p>
        </w:tc>
      </w:tr>
      <w:tr w:rsidR="00B05750" w:rsidRPr="00834F86" w14:paraId="0438ECAD" w14:textId="77777777" w:rsidTr="004578FE">
        <w:trPr>
          <w:trHeight w:val="636"/>
          <w:ins w:id="443" w:author="User" w:date="2022-12-29T11:09:00Z"/>
        </w:trPr>
        <w:tc>
          <w:tcPr>
            <w:tcW w:w="1077" w:type="dxa"/>
            <w:shd w:val="clear" w:color="auto" w:fill="auto"/>
            <w:vAlign w:val="center"/>
          </w:tcPr>
          <w:p w14:paraId="4E559AE2" w14:textId="77777777" w:rsidR="00B05750" w:rsidRPr="003D0810" w:rsidRDefault="00B05750" w:rsidP="004578FE">
            <w:pPr>
              <w:tabs>
                <w:tab w:val="left" w:pos="8543"/>
              </w:tabs>
              <w:jc w:val="center"/>
              <w:rPr>
                <w:ins w:id="444" w:author="User" w:date="2022-12-29T11:09:00Z"/>
                <w:bCs/>
                <w:iCs/>
                <w:sz w:val="24"/>
              </w:rPr>
            </w:pPr>
            <w:ins w:id="445" w:author="User" w:date="2022-12-29T11:10:00Z">
              <w:r w:rsidRPr="00834F86">
                <w:rPr>
                  <w:bCs/>
                  <w:iCs/>
                  <w:sz w:val="24"/>
                </w:rPr>
                <w:t>2</w:t>
              </w:r>
            </w:ins>
          </w:p>
        </w:tc>
        <w:tc>
          <w:tcPr>
            <w:tcW w:w="6582" w:type="dxa"/>
            <w:shd w:val="clear" w:color="auto" w:fill="auto"/>
            <w:vAlign w:val="center"/>
          </w:tcPr>
          <w:p w14:paraId="4523C238" w14:textId="77777777" w:rsidR="00B05750" w:rsidRPr="003D0810" w:rsidRDefault="00B05750" w:rsidP="004578FE">
            <w:pPr>
              <w:tabs>
                <w:tab w:val="left" w:pos="8543"/>
              </w:tabs>
              <w:rPr>
                <w:ins w:id="446" w:author="User" w:date="2022-12-29T11:09:00Z"/>
                <w:bCs/>
                <w:iCs/>
                <w:sz w:val="24"/>
              </w:rPr>
            </w:pPr>
            <w:ins w:id="447" w:author="User" w:date="2022-12-29T11:12:00Z">
              <w:r w:rsidRPr="003D0810">
                <w:rPr>
                  <w:bCs/>
                  <w:iCs/>
                  <w:sz w:val="24"/>
                </w:rPr>
                <w:t>Pro-Bono Activity</w:t>
              </w:r>
            </w:ins>
          </w:p>
        </w:tc>
        <w:tc>
          <w:tcPr>
            <w:tcW w:w="1480" w:type="dxa"/>
            <w:shd w:val="clear" w:color="auto" w:fill="auto"/>
            <w:vAlign w:val="center"/>
          </w:tcPr>
          <w:p w14:paraId="07DEAA53" w14:textId="6082B985" w:rsidR="003E44CA" w:rsidRPr="006F5DB2" w:rsidRDefault="003E44CA" w:rsidP="004578FE">
            <w:pPr>
              <w:tabs>
                <w:tab w:val="left" w:pos="8543"/>
              </w:tabs>
              <w:jc w:val="center"/>
              <w:rPr>
                <w:ins w:id="448" w:author="User" w:date="2022-12-29T11:09:00Z"/>
                <w:bCs/>
                <w:iCs/>
                <w:color w:val="FF0000"/>
                <w:sz w:val="24"/>
                <w:rPrChange w:id="449" w:author="Manoj Kumar" w:date="2024-03-07T16:48:00Z">
                  <w:rPr>
                    <w:ins w:id="450" w:author="User" w:date="2022-12-29T11:09:00Z"/>
                    <w:bCs/>
                    <w:iCs/>
                    <w:sz w:val="24"/>
                  </w:rPr>
                </w:rPrChange>
              </w:rPr>
            </w:pPr>
            <w:del w:id="451" w:author="Manoj Kumar" w:date="2024-03-07T17:07:00Z">
              <w:r w:rsidRPr="006F5DB2" w:rsidDel="00B328F4">
                <w:rPr>
                  <w:bCs/>
                  <w:iCs/>
                  <w:color w:val="FF0000"/>
                  <w:sz w:val="24"/>
                  <w:rPrChange w:id="452" w:author="Manoj Kumar" w:date="2024-03-07T16:48:00Z">
                    <w:rPr>
                      <w:bCs/>
                      <w:iCs/>
                      <w:sz w:val="24"/>
                    </w:rPr>
                  </w:rPrChange>
                </w:rPr>
                <w:delText>2-5</w:delText>
              </w:r>
            </w:del>
          </w:p>
        </w:tc>
      </w:tr>
      <w:tr w:rsidR="00B05750" w:rsidRPr="00834F86" w14:paraId="02DAA2D4" w14:textId="77777777" w:rsidTr="004578FE">
        <w:trPr>
          <w:trHeight w:val="530"/>
          <w:ins w:id="453" w:author="User" w:date="2022-12-29T11:09:00Z"/>
        </w:trPr>
        <w:tc>
          <w:tcPr>
            <w:tcW w:w="1077" w:type="dxa"/>
            <w:shd w:val="clear" w:color="auto" w:fill="auto"/>
            <w:vAlign w:val="center"/>
          </w:tcPr>
          <w:p w14:paraId="16DC5702" w14:textId="77777777" w:rsidR="00B05750" w:rsidRPr="003D0810" w:rsidRDefault="00B05750" w:rsidP="004578FE">
            <w:pPr>
              <w:tabs>
                <w:tab w:val="left" w:pos="8543"/>
              </w:tabs>
              <w:jc w:val="center"/>
              <w:rPr>
                <w:ins w:id="454" w:author="User" w:date="2022-12-29T11:09:00Z"/>
                <w:bCs/>
                <w:iCs/>
                <w:sz w:val="24"/>
              </w:rPr>
            </w:pPr>
            <w:ins w:id="455" w:author="User" w:date="2022-12-29T11:10:00Z">
              <w:r w:rsidRPr="00834F86">
                <w:rPr>
                  <w:bCs/>
                  <w:iCs/>
                  <w:sz w:val="24"/>
                </w:rPr>
                <w:t>3</w:t>
              </w:r>
            </w:ins>
          </w:p>
        </w:tc>
        <w:tc>
          <w:tcPr>
            <w:tcW w:w="6582" w:type="dxa"/>
            <w:shd w:val="clear" w:color="auto" w:fill="auto"/>
            <w:vAlign w:val="center"/>
          </w:tcPr>
          <w:p w14:paraId="1E029702" w14:textId="77777777" w:rsidR="00B05750" w:rsidRPr="003D0810" w:rsidRDefault="00B05750" w:rsidP="004578FE">
            <w:pPr>
              <w:tabs>
                <w:tab w:val="left" w:pos="8543"/>
              </w:tabs>
              <w:rPr>
                <w:ins w:id="456" w:author="User" w:date="2022-12-29T11:09:00Z"/>
                <w:bCs/>
                <w:iCs/>
                <w:sz w:val="24"/>
              </w:rPr>
            </w:pPr>
            <w:ins w:id="457" w:author="User" w:date="2022-12-29T11:12:00Z">
              <w:r w:rsidRPr="003D0810">
                <w:rPr>
                  <w:bCs/>
                  <w:iCs/>
                  <w:sz w:val="24"/>
                </w:rPr>
                <w:t>Activity 1: Plantation and adoption of a tree</w:t>
              </w:r>
            </w:ins>
          </w:p>
        </w:tc>
        <w:tc>
          <w:tcPr>
            <w:tcW w:w="1480" w:type="dxa"/>
            <w:shd w:val="clear" w:color="auto" w:fill="auto"/>
            <w:vAlign w:val="center"/>
          </w:tcPr>
          <w:p w14:paraId="6467F2CE" w14:textId="12140BB2" w:rsidR="003E44CA" w:rsidRPr="006F5DB2" w:rsidRDefault="003E44CA" w:rsidP="004578FE">
            <w:pPr>
              <w:tabs>
                <w:tab w:val="left" w:pos="8543"/>
              </w:tabs>
              <w:jc w:val="center"/>
              <w:rPr>
                <w:ins w:id="458" w:author="User" w:date="2022-12-29T11:09:00Z"/>
                <w:bCs/>
                <w:iCs/>
                <w:color w:val="FF0000"/>
                <w:sz w:val="24"/>
                <w:rPrChange w:id="459" w:author="Manoj Kumar" w:date="2024-03-07T16:48:00Z">
                  <w:rPr>
                    <w:ins w:id="460" w:author="User" w:date="2022-12-29T11:09:00Z"/>
                    <w:bCs/>
                    <w:iCs/>
                    <w:sz w:val="24"/>
                  </w:rPr>
                </w:rPrChange>
              </w:rPr>
            </w:pPr>
            <w:del w:id="461" w:author="Manoj Kumar" w:date="2024-03-07T17:07:00Z">
              <w:r w:rsidRPr="006F5DB2" w:rsidDel="00B328F4">
                <w:rPr>
                  <w:bCs/>
                  <w:iCs/>
                  <w:color w:val="FF0000"/>
                  <w:sz w:val="24"/>
                  <w:rPrChange w:id="462" w:author="Manoj Kumar" w:date="2024-03-07T16:48:00Z">
                    <w:rPr>
                      <w:bCs/>
                      <w:iCs/>
                      <w:sz w:val="24"/>
                    </w:rPr>
                  </w:rPrChange>
                </w:rPr>
                <w:delText>6-15</w:delText>
              </w:r>
            </w:del>
          </w:p>
        </w:tc>
      </w:tr>
      <w:tr w:rsidR="00B05750" w:rsidRPr="00834F86" w14:paraId="611ADFF8" w14:textId="77777777" w:rsidTr="004578FE">
        <w:trPr>
          <w:trHeight w:val="547"/>
          <w:ins w:id="463" w:author="User" w:date="2022-12-29T11:09:00Z"/>
        </w:trPr>
        <w:tc>
          <w:tcPr>
            <w:tcW w:w="1077" w:type="dxa"/>
            <w:shd w:val="clear" w:color="auto" w:fill="auto"/>
            <w:vAlign w:val="center"/>
          </w:tcPr>
          <w:p w14:paraId="18A55843" w14:textId="77777777" w:rsidR="00B05750" w:rsidRPr="003D0810" w:rsidRDefault="00B05750" w:rsidP="004578FE">
            <w:pPr>
              <w:tabs>
                <w:tab w:val="left" w:pos="8543"/>
              </w:tabs>
              <w:jc w:val="center"/>
              <w:rPr>
                <w:ins w:id="464" w:author="User" w:date="2022-12-29T11:09:00Z"/>
                <w:bCs/>
                <w:iCs/>
                <w:sz w:val="24"/>
              </w:rPr>
            </w:pPr>
            <w:ins w:id="465" w:author="User" w:date="2022-12-29T11:10:00Z">
              <w:r w:rsidRPr="00834F86">
                <w:rPr>
                  <w:bCs/>
                  <w:iCs/>
                  <w:sz w:val="24"/>
                </w:rPr>
                <w:t>4</w:t>
              </w:r>
            </w:ins>
          </w:p>
        </w:tc>
        <w:tc>
          <w:tcPr>
            <w:tcW w:w="6582" w:type="dxa"/>
            <w:shd w:val="clear" w:color="auto" w:fill="auto"/>
            <w:vAlign w:val="center"/>
          </w:tcPr>
          <w:p w14:paraId="1A37D37E" w14:textId="77777777" w:rsidR="00B05750" w:rsidRPr="003D0810" w:rsidRDefault="00B05750" w:rsidP="004578FE">
            <w:pPr>
              <w:tabs>
                <w:tab w:val="left" w:pos="8543"/>
              </w:tabs>
              <w:rPr>
                <w:ins w:id="466" w:author="User" w:date="2022-12-29T11:09:00Z"/>
                <w:bCs/>
                <w:iCs/>
                <w:sz w:val="24"/>
              </w:rPr>
            </w:pPr>
            <w:ins w:id="467" w:author="User" w:date="2022-12-29T11:12:00Z">
              <w:r w:rsidRPr="003D0810">
                <w:rPr>
                  <w:bCs/>
                  <w:iCs/>
                  <w:sz w:val="24"/>
                </w:rPr>
                <w:t xml:space="preserve">Activity 2: Heritage </w:t>
              </w:r>
            </w:ins>
            <w:r w:rsidRPr="003D0810">
              <w:rPr>
                <w:bCs/>
                <w:iCs/>
                <w:sz w:val="24"/>
              </w:rPr>
              <w:t>walks</w:t>
            </w:r>
            <w:ins w:id="468" w:author="User" w:date="2022-12-29T11:12:00Z">
              <w:r w:rsidRPr="003D0810">
                <w:rPr>
                  <w:bCs/>
                  <w:iCs/>
                  <w:sz w:val="24"/>
                </w:rPr>
                <w:t xml:space="preserve"> and crafts corner</w:t>
              </w:r>
            </w:ins>
          </w:p>
        </w:tc>
        <w:tc>
          <w:tcPr>
            <w:tcW w:w="1480" w:type="dxa"/>
            <w:shd w:val="clear" w:color="auto" w:fill="auto"/>
            <w:vAlign w:val="center"/>
          </w:tcPr>
          <w:p w14:paraId="6AB94863" w14:textId="2611601E" w:rsidR="00B05750" w:rsidRPr="006F5DB2" w:rsidRDefault="003E44CA" w:rsidP="004578FE">
            <w:pPr>
              <w:tabs>
                <w:tab w:val="left" w:pos="8543"/>
              </w:tabs>
              <w:jc w:val="center"/>
              <w:rPr>
                <w:ins w:id="469" w:author="User" w:date="2022-12-29T11:09:00Z"/>
                <w:bCs/>
                <w:iCs/>
                <w:color w:val="FF0000"/>
                <w:sz w:val="24"/>
                <w:rPrChange w:id="470" w:author="Manoj Kumar" w:date="2024-03-07T16:48:00Z">
                  <w:rPr>
                    <w:ins w:id="471" w:author="User" w:date="2022-12-29T11:09:00Z"/>
                    <w:bCs/>
                    <w:iCs/>
                    <w:sz w:val="24"/>
                  </w:rPr>
                </w:rPrChange>
              </w:rPr>
            </w:pPr>
            <w:del w:id="472" w:author="Manoj Kumar" w:date="2024-03-07T17:07:00Z">
              <w:r w:rsidRPr="006F5DB2" w:rsidDel="00B328F4">
                <w:rPr>
                  <w:bCs/>
                  <w:iCs/>
                  <w:color w:val="FF0000"/>
                  <w:sz w:val="24"/>
                  <w:rPrChange w:id="473" w:author="Manoj Kumar" w:date="2024-03-07T16:48:00Z">
                    <w:rPr>
                      <w:bCs/>
                      <w:iCs/>
                      <w:sz w:val="24"/>
                    </w:rPr>
                  </w:rPrChange>
                </w:rPr>
                <w:delText>16-29</w:delText>
              </w:r>
            </w:del>
          </w:p>
        </w:tc>
      </w:tr>
      <w:tr w:rsidR="00B05750" w:rsidRPr="00834F86" w14:paraId="374E1319" w14:textId="77777777" w:rsidTr="004578FE">
        <w:trPr>
          <w:trHeight w:val="509"/>
          <w:ins w:id="474" w:author="User" w:date="2022-12-29T11:09:00Z"/>
        </w:trPr>
        <w:tc>
          <w:tcPr>
            <w:tcW w:w="1077" w:type="dxa"/>
            <w:shd w:val="clear" w:color="auto" w:fill="auto"/>
            <w:vAlign w:val="center"/>
          </w:tcPr>
          <w:p w14:paraId="5F0F1D69" w14:textId="77777777" w:rsidR="00B05750" w:rsidRPr="003D0810" w:rsidRDefault="00B05750" w:rsidP="004578FE">
            <w:pPr>
              <w:tabs>
                <w:tab w:val="left" w:pos="8543"/>
              </w:tabs>
              <w:jc w:val="center"/>
              <w:rPr>
                <w:ins w:id="475" w:author="User" w:date="2022-12-29T11:09:00Z"/>
                <w:bCs/>
                <w:iCs/>
                <w:sz w:val="24"/>
              </w:rPr>
            </w:pPr>
            <w:ins w:id="476" w:author="User" w:date="2022-12-29T11:10:00Z">
              <w:r w:rsidRPr="00834F86">
                <w:rPr>
                  <w:bCs/>
                  <w:iCs/>
                  <w:sz w:val="24"/>
                </w:rPr>
                <w:t>5</w:t>
              </w:r>
            </w:ins>
          </w:p>
        </w:tc>
        <w:tc>
          <w:tcPr>
            <w:tcW w:w="6582" w:type="dxa"/>
            <w:shd w:val="clear" w:color="auto" w:fill="auto"/>
            <w:vAlign w:val="center"/>
          </w:tcPr>
          <w:p w14:paraId="61E829B2" w14:textId="77777777" w:rsidR="00B05750" w:rsidRPr="003D0810" w:rsidRDefault="00B05750" w:rsidP="004578FE">
            <w:pPr>
              <w:tabs>
                <w:tab w:val="left" w:pos="8543"/>
              </w:tabs>
              <w:rPr>
                <w:ins w:id="477" w:author="User" w:date="2022-12-29T11:09:00Z"/>
                <w:bCs/>
                <w:iCs/>
                <w:sz w:val="24"/>
              </w:rPr>
            </w:pPr>
            <w:ins w:id="478" w:author="User" w:date="2022-12-29T11:12:00Z">
              <w:r w:rsidRPr="003D0810">
                <w:rPr>
                  <w:bCs/>
                  <w:iCs/>
                  <w:sz w:val="24"/>
                </w:rPr>
                <w:t>Activity 3: Organic farming and Waste management</w:t>
              </w:r>
            </w:ins>
          </w:p>
        </w:tc>
        <w:tc>
          <w:tcPr>
            <w:tcW w:w="1480" w:type="dxa"/>
            <w:shd w:val="clear" w:color="auto" w:fill="auto"/>
            <w:vAlign w:val="center"/>
          </w:tcPr>
          <w:p w14:paraId="229488BA" w14:textId="03A11813" w:rsidR="00B05750" w:rsidRPr="006F5DB2" w:rsidRDefault="003E44CA" w:rsidP="004578FE">
            <w:pPr>
              <w:tabs>
                <w:tab w:val="left" w:pos="8543"/>
              </w:tabs>
              <w:jc w:val="center"/>
              <w:rPr>
                <w:ins w:id="479" w:author="User" w:date="2022-12-29T11:09:00Z"/>
                <w:bCs/>
                <w:iCs/>
                <w:color w:val="FF0000"/>
                <w:sz w:val="24"/>
                <w:rPrChange w:id="480" w:author="Manoj Kumar" w:date="2024-03-07T16:48:00Z">
                  <w:rPr>
                    <w:ins w:id="481" w:author="User" w:date="2022-12-29T11:09:00Z"/>
                    <w:bCs/>
                    <w:iCs/>
                    <w:sz w:val="24"/>
                  </w:rPr>
                </w:rPrChange>
              </w:rPr>
            </w:pPr>
            <w:del w:id="482" w:author="Manoj Kumar" w:date="2024-03-07T17:07:00Z">
              <w:r w:rsidRPr="006F5DB2" w:rsidDel="00B328F4">
                <w:rPr>
                  <w:bCs/>
                  <w:iCs/>
                  <w:color w:val="FF0000"/>
                  <w:sz w:val="24"/>
                  <w:rPrChange w:id="483" w:author="Manoj Kumar" w:date="2024-03-07T16:48:00Z">
                    <w:rPr>
                      <w:bCs/>
                      <w:iCs/>
                      <w:sz w:val="24"/>
                    </w:rPr>
                  </w:rPrChange>
                </w:rPr>
                <w:delText>30-37</w:delText>
              </w:r>
            </w:del>
          </w:p>
        </w:tc>
      </w:tr>
      <w:tr w:rsidR="00B05750" w:rsidRPr="00834F86" w14:paraId="7E2E24F0" w14:textId="77777777" w:rsidTr="004578FE">
        <w:trPr>
          <w:trHeight w:val="518"/>
          <w:ins w:id="484" w:author="User" w:date="2022-12-29T11:09:00Z"/>
        </w:trPr>
        <w:tc>
          <w:tcPr>
            <w:tcW w:w="1077" w:type="dxa"/>
            <w:shd w:val="clear" w:color="auto" w:fill="auto"/>
            <w:vAlign w:val="center"/>
          </w:tcPr>
          <w:p w14:paraId="493F8384" w14:textId="77777777" w:rsidR="00B05750" w:rsidRPr="003D0810" w:rsidRDefault="00B05750" w:rsidP="004578FE">
            <w:pPr>
              <w:tabs>
                <w:tab w:val="left" w:pos="8543"/>
              </w:tabs>
              <w:jc w:val="center"/>
              <w:rPr>
                <w:ins w:id="485" w:author="User" w:date="2022-12-29T11:09:00Z"/>
                <w:bCs/>
                <w:iCs/>
                <w:sz w:val="24"/>
              </w:rPr>
            </w:pPr>
            <w:ins w:id="486" w:author="User" w:date="2022-12-29T11:10:00Z">
              <w:r w:rsidRPr="00834F86">
                <w:rPr>
                  <w:bCs/>
                  <w:iCs/>
                  <w:sz w:val="24"/>
                </w:rPr>
                <w:t>6</w:t>
              </w:r>
            </w:ins>
          </w:p>
        </w:tc>
        <w:tc>
          <w:tcPr>
            <w:tcW w:w="6582" w:type="dxa"/>
            <w:shd w:val="clear" w:color="auto" w:fill="auto"/>
            <w:vAlign w:val="center"/>
          </w:tcPr>
          <w:p w14:paraId="24A54C33" w14:textId="77777777" w:rsidR="00B05750" w:rsidRPr="003D0810" w:rsidRDefault="00B05750" w:rsidP="004578FE">
            <w:pPr>
              <w:tabs>
                <w:tab w:val="left" w:pos="8543"/>
              </w:tabs>
              <w:rPr>
                <w:ins w:id="487" w:author="User" w:date="2022-12-29T11:09:00Z"/>
                <w:bCs/>
                <w:iCs/>
                <w:sz w:val="24"/>
              </w:rPr>
            </w:pPr>
            <w:ins w:id="488" w:author="User" w:date="2022-12-29T11:12:00Z">
              <w:r w:rsidRPr="003D0810">
                <w:rPr>
                  <w:bCs/>
                  <w:iCs/>
                  <w:sz w:val="24"/>
                </w:rPr>
                <w:t>Activity 4: Water Conservation</w:t>
              </w:r>
            </w:ins>
          </w:p>
        </w:tc>
        <w:tc>
          <w:tcPr>
            <w:tcW w:w="1480" w:type="dxa"/>
            <w:shd w:val="clear" w:color="auto" w:fill="auto"/>
            <w:vAlign w:val="center"/>
          </w:tcPr>
          <w:p w14:paraId="746913EB" w14:textId="562534B8" w:rsidR="00B05750" w:rsidRPr="006F5DB2" w:rsidRDefault="003E44CA" w:rsidP="004578FE">
            <w:pPr>
              <w:tabs>
                <w:tab w:val="left" w:pos="8543"/>
              </w:tabs>
              <w:jc w:val="center"/>
              <w:rPr>
                <w:ins w:id="489" w:author="User" w:date="2022-12-29T11:09:00Z"/>
                <w:bCs/>
                <w:iCs/>
                <w:color w:val="FF0000"/>
                <w:sz w:val="24"/>
                <w:rPrChange w:id="490" w:author="Manoj Kumar" w:date="2024-03-07T16:48:00Z">
                  <w:rPr>
                    <w:ins w:id="491" w:author="User" w:date="2022-12-29T11:09:00Z"/>
                    <w:bCs/>
                    <w:iCs/>
                    <w:sz w:val="24"/>
                  </w:rPr>
                </w:rPrChange>
              </w:rPr>
            </w:pPr>
            <w:del w:id="492" w:author="Manoj Kumar" w:date="2024-03-07T17:07:00Z">
              <w:r w:rsidRPr="006F5DB2" w:rsidDel="00B328F4">
                <w:rPr>
                  <w:bCs/>
                  <w:iCs/>
                  <w:color w:val="FF0000"/>
                  <w:sz w:val="24"/>
                  <w:rPrChange w:id="493" w:author="Manoj Kumar" w:date="2024-03-07T16:48:00Z">
                    <w:rPr>
                      <w:bCs/>
                      <w:iCs/>
                      <w:sz w:val="24"/>
                    </w:rPr>
                  </w:rPrChange>
                </w:rPr>
                <w:delText>38-41</w:delText>
              </w:r>
            </w:del>
          </w:p>
        </w:tc>
      </w:tr>
      <w:tr w:rsidR="00B05750" w:rsidRPr="00834F86" w14:paraId="37D655F7" w14:textId="77777777" w:rsidTr="004578FE">
        <w:trPr>
          <w:trHeight w:val="530"/>
          <w:ins w:id="494" w:author="User" w:date="2022-12-29T11:09:00Z"/>
        </w:trPr>
        <w:tc>
          <w:tcPr>
            <w:tcW w:w="1077" w:type="dxa"/>
            <w:shd w:val="clear" w:color="auto" w:fill="auto"/>
            <w:vAlign w:val="center"/>
          </w:tcPr>
          <w:p w14:paraId="4B4C1415" w14:textId="77777777" w:rsidR="00B05750" w:rsidRPr="003D0810" w:rsidRDefault="00B05750" w:rsidP="004578FE">
            <w:pPr>
              <w:tabs>
                <w:tab w:val="left" w:pos="8543"/>
              </w:tabs>
              <w:jc w:val="center"/>
              <w:rPr>
                <w:ins w:id="495" w:author="User" w:date="2022-12-29T11:09:00Z"/>
                <w:bCs/>
                <w:iCs/>
                <w:sz w:val="24"/>
              </w:rPr>
            </w:pPr>
            <w:ins w:id="496" w:author="User" w:date="2022-12-29T11:10:00Z">
              <w:r w:rsidRPr="00834F86">
                <w:rPr>
                  <w:bCs/>
                  <w:iCs/>
                  <w:sz w:val="24"/>
                </w:rPr>
                <w:t>7</w:t>
              </w:r>
            </w:ins>
          </w:p>
        </w:tc>
        <w:tc>
          <w:tcPr>
            <w:tcW w:w="6582" w:type="dxa"/>
            <w:shd w:val="clear" w:color="auto" w:fill="auto"/>
            <w:vAlign w:val="center"/>
          </w:tcPr>
          <w:p w14:paraId="40AB3E13" w14:textId="77777777" w:rsidR="00B05750" w:rsidRPr="003D0810" w:rsidRDefault="00B05750" w:rsidP="004578FE">
            <w:pPr>
              <w:tabs>
                <w:tab w:val="left" w:pos="8543"/>
              </w:tabs>
              <w:rPr>
                <w:ins w:id="497" w:author="User" w:date="2022-12-29T11:09:00Z"/>
                <w:bCs/>
                <w:iCs/>
                <w:sz w:val="24"/>
              </w:rPr>
            </w:pPr>
            <w:ins w:id="498" w:author="User" w:date="2022-12-29T11:12:00Z">
              <w:r w:rsidRPr="003D0810">
                <w:rPr>
                  <w:bCs/>
                  <w:iCs/>
                  <w:sz w:val="24"/>
                </w:rPr>
                <w:t xml:space="preserve">Activity 5: Food Walk </w:t>
              </w:r>
            </w:ins>
          </w:p>
        </w:tc>
        <w:tc>
          <w:tcPr>
            <w:tcW w:w="1480" w:type="dxa"/>
            <w:shd w:val="clear" w:color="auto" w:fill="auto"/>
            <w:vAlign w:val="center"/>
          </w:tcPr>
          <w:p w14:paraId="04792D95" w14:textId="6C6449F0" w:rsidR="00B05750" w:rsidRPr="006F5DB2" w:rsidRDefault="003E44CA" w:rsidP="004578FE">
            <w:pPr>
              <w:tabs>
                <w:tab w:val="left" w:pos="8543"/>
              </w:tabs>
              <w:jc w:val="center"/>
              <w:rPr>
                <w:ins w:id="499" w:author="User" w:date="2022-12-29T11:09:00Z"/>
                <w:bCs/>
                <w:iCs/>
                <w:color w:val="FF0000"/>
                <w:sz w:val="24"/>
                <w:rPrChange w:id="500" w:author="Manoj Kumar" w:date="2024-03-07T16:48:00Z">
                  <w:rPr>
                    <w:ins w:id="501" w:author="User" w:date="2022-12-29T11:09:00Z"/>
                    <w:bCs/>
                    <w:iCs/>
                    <w:sz w:val="24"/>
                  </w:rPr>
                </w:rPrChange>
              </w:rPr>
            </w:pPr>
            <w:del w:id="502" w:author="Manoj Kumar" w:date="2024-03-07T17:07:00Z">
              <w:r w:rsidRPr="006F5DB2" w:rsidDel="00B328F4">
                <w:rPr>
                  <w:bCs/>
                  <w:iCs/>
                  <w:color w:val="FF0000"/>
                  <w:sz w:val="24"/>
                  <w:rPrChange w:id="503" w:author="Manoj Kumar" w:date="2024-03-07T16:48:00Z">
                    <w:rPr>
                      <w:bCs/>
                      <w:iCs/>
                      <w:sz w:val="24"/>
                    </w:rPr>
                  </w:rPrChange>
                </w:rPr>
                <w:delText>42-45</w:delText>
              </w:r>
            </w:del>
          </w:p>
        </w:tc>
      </w:tr>
      <w:tr w:rsidR="00B05750" w:rsidRPr="00834F86" w14:paraId="32E013D8" w14:textId="77777777" w:rsidTr="004578FE">
        <w:trPr>
          <w:trHeight w:val="547"/>
          <w:ins w:id="504" w:author="User" w:date="2022-12-29T11:10:00Z"/>
        </w:trPr>
        <w:tc>
          <w:tcPr>
            <w:tcW w:w="1077" w:type="dxa"/>
            <w:shd w:val="clear" w:color="auto" w:fill="auto"/>
            <w:vAlign w:val="center"/>
          </w:tcPr>
          <w:p w14:paraId="34ACBE59" w14:textId="77777777" w:rsidR="00B05750" w:rsidRPr="00834F86" w:rsidRDefault="00B05750" w:rsidP="004578FE">
            <w:pPr>
              <w:tabs>
                <w:tab w:val="left" w:pos="8543"/>
              </w:tabs>
              <w:jc w:val="center"/>
              <w:rPr>
                <w:ins w:id="505" w:author="User" w:date="2022-12-29T11:10:00Z"/>
                <w:bCs/>
                <w:iCs/>
                <w:sz w:val="24"/>
              </w:rPr>
            </w:pPr>
            <w:ins w:id="506" w:author="User" w:date="2022-12-29T11:10:00Z">
              <w:r w:rsidRPr="00834F86">
                <w:rPr>
                  <w:bCs/>
                  <w:iCs/>
                  <w:sz w:val="24"/>
                </w:rPr>
                <w:t>8</w:t>
              </w:r>
            </w:ins>
          </w:p>
        </w:tc>
        <w:tc>
          <w:tcPr>
            <w:tcW w:w="6582" w:type="dxa"/>
            <w:shd w:val="clear" w:color="auto" w:fill="auto"/>
            <w:vAlign w:val="center"/>
          </w:tcPr>
          <w:p w14:paraId="620F1919" w14:textId="77777777" w:rsidR="00B05750" w:rsidRPr="003D0810" w:rsidRDefault="00B05750" w:rsidP="004578FE">
            <w:pPr>
              <w:tabs>
                <w:tab w:val="left" w:pos="8543"/>
              </w:tabs>
              <w:rPr>
                <w:ins w:id="507" w:author="User" w:date="2022-12-29T11:10:00Z"/>
                <w:bCs/>
                <w:iCs/>
                <w:sz w:val="24"/>
              </w:rPr>
            </w:pPr>
            <w:ins w:id="508" w:author="User" w:date="2022-12-29T11:13:00Z">
              <w:r w:rsidRPr="003D0810">
                <w:rPr>
                  <w:bCs/>
                  <w:iCs/>
                  <w:sz w:val="24"/>
                </w:rPr>
                <w:t>Conclusion</w:t>
              </w:r>
            </w:ins>
          </w:p>
        </w:tc>
        <w:tc>
          <w:tcPr>
            <w:tcW w:w="1480" w:type="dxa"/>
            <w:shd w:val="clear" w:color="auto" w:fill="auto"/>
            <w:vAlign w:val="center"/>
          </w:tcPr>
          <w:p w14:paraId="7842B9D5" w14:textId="5E7566E2" w:rsidR="00B05750" w:rsidRPr="006F5DB2" w:rsidRDefault="003E44CA" w:rsidP="004578FE">
            <w:pPr>
              <w:tabs>
                <w:tab w:val="left" w:pos="8543"/>
              </w:tabs>
              <w:jc w:val="center"/>
              <w:rPr>
                <w:ins w:id="509" w:author="User" w:date="2022-12-29T11:10:00Z"/>
                <w:bCs/>
                <w:iCs/>
                <w:color w:val="FF0000"/>
                <w:sz w:val="24"/>
                <w:rPrChange w:id="510" w:author="Manoj Kumar" w:date="2024-03-07T16:48:00Z">
                  <w:rPr>
                    <w:ins w:id="511" w:author="User" w:date="2022-12-29T11:10:00Z"/>
                    <w:bCs/>
                    <w:iCs/>
                    <w:sz w:val="24"/>
                  </w:rPr>
                </w:rPrChange>
              </w:rPr>
            </w:pPr>
            <w:del w:id="512" w:author="Manoj Kumar" w:date="2024-03-07T17:07:00Z">
              <w:r w:rsidRPr="006F5DB2" w:rsidDel="00B328F4">
                <w:rPr>
                  <w:bCs/>
                  <w:iCs/>
                  <w:color w:val="FF0000"/>
                  <w:sz w:val="24"/>
                  <w:rPrChange w:id="513" w:author="Manoj Kumar" w:date="2024-03-07T16:48:00Z">
                    <w:rPr>
                      <w:bCs/>
                      <w:iCs/>
                      <w:sz w:val="24"/>
                    </w:rPr>
                  </w:rPrChange>
                </w:rPr>
                <w:delText>46-47</w:delText>
              </w:r>
            </w:del>
          </w:p>
        </w:tc>
      </w:tr>
    </w:tbl>
    <w:p w14:paraId="59661BDC" w14:textId="77777777" w:rsidR="00B05750" w:rsidRPr="00ED4A7E" w:rsidRDefault="00B05750" w:rsidP="00661A2B">
      <w:pPr>
        <w:tabs>
          <w:tab w:val="left" w:pos="8543"/>
        </w:tabs>
        <w:spacing w:before="59"/>
        <w:ind w:right="483"/>
        <w:jc w:val="center"/>
        <w:rPr>
          <w:b/>
          <w:bCs/>
          <w:iCs/>
          <w:sz w:val="24"/>
        </w:rPr>
      </w:pPr>
    </w:p>
    <w:p w14:paraId="601423AC" w14:textId="77777777" w:rsidR="00535FB7" w:rsidRDefault="00535FB7" w:rsidP="00661A2B">
      <w:pPr>
        <w:tabs>
          <w:tab w:val="left" w:pos="8543"/>
        </w:tabs>
        <w:spacing w:before="59"/>
        <w:ind w:right="483"/>
        <w:jc w:val="center"/>
        <w:rPr>
          <w:ins w:id="514" w:author="Manoj Kumar" w:date="2024-03-07T16:14:00Z"/>
          <w:bCs/>
          <w:iCs/>
          <w:sz w:val="24"/>
          <w:szCs w:val="36"/>
        </w:rPr>
        <w:sectPr w:rsidR="00535FB7" w:rsidSect="00BA1532">
          <w:headerReference w:type="default" r:id="rId15"/>
          <w:pgSz w:w="11909" w:h="16834" w:code="9"/>
          <w:pgMar w:top="1440" w:right="1440" w:bottom="576" w:left="1584" w:header="708" w:footer="708" w:gutter="0"/>
          <w:cols w:space="708"/>
          <w:titlePg/>
          <w:docGrid w:linePitch="360"/>
          <w:sectPrChange w:id="515" w:author="Manoj Kumar" w:date="2024-03-07T16:39:00Z">
            <w:sectPr w:rsidR="00535FB7" w:rsidSect="00BA1532">
              <w:pgMar w:top="1440" w:right="1440" w:bottom="576" w:left="1584" w:header="708" w:footer="708" w:gutter="0"/>
              <w:pgBorders>
                <w:top w:val="thinThickSmallGap" w:sz="24" w:space="24" w:color="auto"/>
                <w:left w:val="thinThickSmallGap" w:sz="24" w:space="24" w:color="auto"/>
                <w:bottom w:val="thickThinSmallGap" w:sz="24" w:space="24" w:color="auto"/>
                <w:right w:val="thickThinSmallGap" w:sz="24" w:space="24" w:color="auto"/>
              </w:pgBorders>
              <w:titlePg w:val="0"/>
            </w:sectPr>
          </w:sectPrChange>
        </w:sectPr>
      </w:pPr>
    </w:p>
    <w:p w14:paraId="71169C29" w14:textId="3F10F9F5" w:rsidR="00535FB7" w:rsidRDefault="00535FB7">
      <w:pPr>
        <w:pStyle w:val="Heading1"/>
        <w:rPr>
          <w:ins w:id="516" w:author="Manoj Kumar" w:date="2024-03-07T16:18:00Z"/>
        </w:rPr>
        <w:pPrChange w:id="517" w:author="Manoj Kumar" w:date="2024-03-07T16:20:00Z">
          <w:pPr>
            <w:pStyle w:val="ListParagraph"/>
            <w:numPr>
              <w:numId w:val="7"/>
            </w:numPr>
            <w:spacing w:before="59" w:line="360" w:lineRule="auto"/>
            <w:ind w:left="720" w:right="483" w:hanging="360"/>
            <w:jc w:val="center"/>
          </w:pPr>
        </w:pPrChange>
      </w:pPr>
      <w:ins w:id="518" w:author="Manoj Kumar" w:date="2024-03-07T16:14:00Z">
        <w:r w:rsidRPr="00535FB7">
          <w:lastRenderedPageBreak/>
          <w:t>Introducti</w:t>
        </w:r>
        <w:r w:rsidRPr="004D087C">
          <w:t>o</w:t>
        </w:r>
      </w:ins>
      <w:ins w:id="519" w:author="Manoj Kumar" w:date="2024-03-07T16:19:00Z">
        <w:r w:rsidRPr="004D087C">
          <w:t>n</w:t>
        </w:r>
      </w:ins>
    </w:p>
    <w:p w14:paraId="553ECCEB" w14:textId="77777777" w:rsidR="00535FB7" w:rsidRDefault="00535FB7">
      <w:pPr>
        <w:pStyle w:val="para1"/>
        <w:rPr>
          <w:ins w:id="520" w:author="Manoj Kumar" w:date="2024-03-07T16:18:00Z"/>
        </w:rPr>
        <w:pPrChange w:id="521" w:author="Manoj Kumar" w:date="2024-03-07T16:18:00Z">
          <w:pPr/>
        </w:pPrChange>
      </w:pPr>
    </w:p>
    <w:p w14:paraId="5090BB14" w14:textId="77777777" w:rsidR="00535FB7" w:rsidRDefault="00535FB7" w:rsidP="00535FB7">
      <w:pPr>
        <w:rPr>
          <w:ins w:id="522" w:author="Manoj Kumar" w:date="2024-03-07T16:18:00Z"/>
        </w:rPr>
      </w:pPr>
    </w:p>
    <w:p w14:paraId="430EE44C" w14:textId="77777777" w:rsidR="00535FB7" w:rsidRDefault="00535FB7" w:rsidP="00535FB7">
      <w:pPr>
        <w:rPr>
          <w:ins w:id="523" w:author="Manoj Kumar" w:date="2024-03-07T16:18:00Z"/>
        </w:rPr>
      </w:pPr>
    </w:p>
    <w:p w14:paraId="389CDD14" w14:textId="77777777" w:rsidR="00535FB7" w:rsidRDefault="00535FB7" w:rsidP="00535FB7">
      <w:pPr>
        <w:rPr>
          <w:ins w:id="524" w:author="Manoj Kumar" w:date="2024-03-07T16:18:00Z"/>
        </w:rPr>
      </w:pPr>
    </w:p>
    <w:p w14:paraId="6D307070" w14:textId="77777777" w:rsidR="00535FB7" w:rsidRDefault="00535FB7" w:rsidP="00535FB7">
      <w:pPr>
        <w:rPr>
          <w:ins w:id="525" w:author="Manoj Kumar" w:date="2024-03-07T16:18:00Z"/>
        </w:rPr>
      </w:pPr>
    </w:p>
    <w:p w14:paraId="6CD066F0" w14:textId="77777777" w:rsidR="00535FB7" w:rsidRDefault="00535FB7" w:rsidP="00535FB7">
      <w:pPr>
        <w:rPr>
          <w:ins w:id="526" w:author="Manoj Kumar" w:date="2024-03-07T16:18:00Z"/>
        </w:rPr>
      </w:pPr>
    </w:p>
    <w:p w14:paraId="22308519" w14:textId="77777777" w:rsidR="00535FB7" w:rsidRDefault="00535FB7" w:rsidP="00535FB7">
      <w:pPr>
        <w:rPr>
          <w:ins w:id="527" w:author="Manoj Kumar" w:date="2024-03-07T16:18:00Z"/>
        </w:rPr>
      </w:pPr>
    </w:p>
    <w:p w14:paraId="4AA3C4D5" w14:textId="77777777" w:rsidR="00535FB7" w:rsidRDefault="00535FB7" w:rsidP="00535FB7">
      <w:pPr>
        <w:rPr>
          <w:ins w:id="528" w:author="Manoj Kumar" w:date="2024-03-07T16:18:00Z"/>
        </w:rPr>
      </w:pPr>
    </w:p>
    <w:p w14:paraId="5BC06375" w14:textId="77777777" w:rsidR="00535FB7" w:rsidRDefault="00535FB7" w:rsidP="00535FB7">
      <w:pPr>
        <w:rPr>
          <w:ins w:id="529" w:author="Manoj Kumar" w:date="2024-03-07T16:18:00Z"/>
        </w:rPr>
      </w:pPr>
    </w:p>
    <w:p w14:paraId="6980A35E" w14:textId="77777777" w:rsidR="00535FB7" w:rsidRDefault="00535FB7" w:rsidP="00535FB7">
      <w:pPr>
        <w:rPr>
          <w:ins w:id="530" w:author="Manoj Kumar" w:date="2024-03-07T16:41:00Z"/>
        </w:rPr>
      </w:pPr>
    </w:p>
    <w:p w14:paraId="68D48097" w14:textId="77777777" w:rsidR="00B20BBB" w:rsidRDefault="00B20BBB" w:rsidP="00535FB7">
      <w:pPr>
        <w:rPr>
          <w:ins w:id="531" w:author="Manoj Kumar" w:date="2024-03-07T16:41:00Z"/>
        </w:rPr>
      </w:pPr>
    </w:p>
    <w:p w14:paraId="3B771FB8" w14:textId="77777777" w:rsidR="00B20BBB" w:rsidRDefault="00B20BBB" w:rsidP="00535FB7">
      <w:pPr>
        <w:rPr>
          <w:ins w:id="532" w:author="Manoj Kumar" w:date="2024-03-07T16:41:00Z"/>
        </w:rPr>
      </w:pPr>
    </w:p>
    <w:p w14:paraId="1A8E1EDE" w14:textId="77777777" w:rsidR="00B20BBB" w:rsidRDefault="00B20BBB" w:rsidP="00535FB7">
      <w:pPr>
        <w:rPr>
          <w:ins w:id="533" w:author="Manoj Kumar" w:date="2024-03-07T16:41:00Z"/>
        </w:rPr>
      </w:pPr>
    </w:p>
    <w:p w14:paraId="0DCC4B8B" w14:textId="77777777" w:rsidR="00B20BBB" w:rsidRDefault="00B20BBB" w:rsidP="00535FB7">
      <w:pPr>
        <w:rPr>
          <w:ins w:id="534" w:author="Manoj Kumar" w:date="2024-03-07T16:41:00Z"/>
        </w:rPr>
      </w:pPr>
    </w:p>
    <w:p w14:paraId="2ABD17E8" w14:textId="77777777" w:rsidR="00B20BBB" w:rsidRDefault="00B20BBB" w:rsidP="00535FB7">
      <w:pPr>
        <w:rPr>
          <w:ins w:id="535" w:author="Manoj Kumar" w:date="2024-03-07T16:41:00Z"/>
        </w:rPr>
      </w:pPr>
    </w:p>
    <w:p w14:paraId="468506E2" w14:textId="77777777" w:rsidR="00B20BBB" w:rsidRDefault="00B20BBB" w:rsidP="00535FB7">
      <w:pPr>
        <w:rPr>
          <w:ins w:id="536" w:author="Manoj Kumar" w:date="2024-03-07T16:41:00Z"/>
        </w:rPr>
      </w:pPr>
    </w:p>
    <w:p w14:paraId="6CE1F7BA" w14:textId="77777777" w:rsidR="00B20BBB" w:rsidRDefault="00B20BBB" w:rsidP="00535FB7">
      <w:pPr>
        <w:rPr>
          <w:ins w:id="537" w:author="Manoj Kumar" w:date="2024-03-07T16:41:00Z"/>
        </w:rPr>
      </w:pPr>
    </w:p>
    <w:p w14:paraId="45A14C85" w14:textId="77777777" w:rsidR="00B20BBB" w:rsidRDefault="00B20BBB" w:rsidP="00535FB7">
      <w:pPr>
        <w:rPr>
          <w:ins w:id="538" w:author="Manoj Kumar" w:date="2024-03-07T16:41:00Z"/>
        </w:rPr>
      </w:pPr>
    </w:p>
    <w:p w14:paraId="49C633C6" w14:textId="77777777" w:rsidR="00B20BBB" w:rsidRDefault="00B20BBB" w:rsidP="00535FB7">
      <w:pPr>
        <w:rPr>
          <w:ins w:id="539" w:author="Manoj Kumar" w:date="2024-03-07T16:41:00Z"/>
        </w:rPr>
      </w:pPr>
    </w:p>
    <w:p w14:paraId="6A1B405F" w14:textId="77777777" w:rsidR="00B20BBB" w:rsidRDefault="00B20BBB" w:rsidP="00535FB7">
      <w:pPr>
        <w:rPr>
          <w:ins w:id="540" w:author="Manoj Kumar" w:date="2024-03-07T16:41:00Z"/>
        </w:rPr>
      </w:pPr>
    </w:p>
    <w:p w14:paraId="7CC626A9" w14:textId="77777777" w:rsidR="00B20BBB" w:rsidRDefault="00B20BBB" w:rsidP="00535FB7">
      <w:pPr>
        <w:rPr>
          <w:ins w:id="541" w:author="Manoj Kumar" w:date="2024-03-07T16:41:00Z"/>
        </w:rPr>
      </w:pPr>
    </w:p>
    <w:p w14:paraId="3700BE6F" w14:textId="77777777" w:rsidR="00B20BBB" w:rsidRDefault="00B20BBB" w:rsidP="00535FB7">
      <w:pPr>
        <w:rPr>
          <w:ins w:id="542" w:author="Manoj Kumar" w:date="2024-03-07T16:41:00Z"/>
        </w:rPr>
      </w:pPr>
    </w:p>
    <w:p w14:paraId="3CCCD134" w14:textId="77777777" w:rsidR="00B20BBB" w:rsidRDefault="00B20BBB" w:rsidP="00535FB7">
      <w:pPr>
        <w:rPr>
          <w:ins w:id="543" w:author="Manoj Kumar" w:date="2024-03-07T16:41:00Z"/>
        </w:rPr>
      </w:pPr>
    </w:p>
    <w:p w14:paraId="0CFD0BBD" w14:textId="77777777" w:rsidR="00B20BBB" w:rsidRDefault="00B20BBB" w:rsidP="00535FB7">
      <w:pPr>
        <w:rPr>
          <w:ins w:id="544" w:author="Manoj Kumar" w:date="2024-03-07T16:41:00Z"/>
        </w:rPr>
      </w:pPr>
    </w:p>
    <w:p w14:paraId="357CA161" w14:textId="77777777" w:rsidR="00B20BBB" w:rsidRDefault="00B20BBB" w:rsidP="00535FB7">
      <w:pPr>
        <w:rPr>
          <w:ins w:id="545" w:author="Manoj Kumar" w:date="2024-03-07T16:18:00Z"/>
        </w:rPr>
      </w:pPr>
    </w:p>
    <w:p w14:paraId="64754866" w14:textId="77777777" w:rsidR="00535FB7" w:rsidRDefault="00535FB7" w:rsidP="00535FB7">
      <w:pPr>
        <w:rPr>
          <w:ins w:id="546" w:author="Manoj Kumar" w:date="2024-03-07T16:18:00Z"/>
        </w:rPr>
      </w:pPr>
    </w:p>
    <w:p w14:paraId="54908CBC" w14:textId="77777777" w:rsidR="00535FB7" w:rsidRDefault="00535FB7" w:rsidP="00535FB7">
      <w:pPr>
        <w:rPr>
          <w:ins w:id="547" w:author="Manoj Kumar" w:date="2024-03-07T16:18:00Z"/>
        </w:rPr>
      </w:pPr>
    </w:p>
    <w:p w14:paraId="22D3A914" w14:textId="77777777" w:rsidR="00535FB7" w:rsidRDefault="00535FB7" w:rsidP="00535FB7">
      <w:pPr>
        <w:rPr>
          <w:ins w:id="548" w:author="Manoj Kumar" w:date="2024-03-07T16:18:00Z"/>
        </w:rPr>
      </w:pPr>
    </w:p>
    <w:p w14:paraId="7A70E0D6" w14:textId="77777777" w:rsidR="00535FB7" w:rsidRDefault="00535FB7" w:rsidP="00535FB7">
      <w:pPr>
        <w:rPr>
          <w:ins w:id="549" w:author="Manoj Kumar" w:date="2024-03-07T16:18:00Z"/>
        </w:rPr>
      </w:pPr>
    </w:p>
    <w:p w14:paraId="3F7B6C40" w14:textId="77777777" w:rsidR="00535FB7" w:rsidRDefault="00535FB7" w:rsidP="00535FB7">
      <w:pPr>
        <w:rPr>
          <w:ins w:id="550" w:author="Manoj Kumar" w:date="2024-03-07T16:18:00Z"/>
        </w:rPr>
      </w:pPr>
    </w:p>
    <w:p w14:paraId="50ACC805" w14:textId="77777777" w:rsidR="00535FB7" w:rsidRDefault="00535FB7" w:rsidP="00535FB7">
      <w:pPr>
        <w:rPr>
          <w:ins w:id="551" w:author="Manoj Kumar" w:date="2024-03-07T16:18:00Z"/>
        </w:rPr>
      </w:pPr>
    </w:p>
    <w:p w14:paraId="13CFD3B0" w14:textId="77777777" w:rsidR="00535FB7" w:rsidRDefault="00535FB7" w:rsidP="00535FB7">
      <w:pPr>
        <w:rPr>
          <w:ins w:id="552" w:author="Manoj Kumar" w:date="2024-03-07T16:18:00Z"/>
        </w:rPr>
      </w:pPr>
    </w:p>
    <w:p w14:paraId="30F73074" w14:textId="77777777" w:rsidR="00535FB7" w:rsidRDefault="00535FB7" w:rsidP="00535FB7">
      <w:pPr>
        <w:rPr>
          <w:ins w:id="553" w:author="Manoj Kumar" w:date="2024-03-07T16:18:00Z"/>
        </w:rPr>
      </w:pPr>
    </w:p>
    <w:p w14:paraId="0A313885" w14:textId="77777777" w:rsidR="00535FB7" w:rsidRDefault="00535FB7" w:rsidP="00535FB7">
      <w:pPr>
        <w:rPr>
          <w:ins w:id="554" w:author="Manoj Kumar" w:date="2024-03-07T16:18:00Z"/>
        </w:rPr>
      </w:pPr>
    </w:p>
    <w:p w14:paraId="4FFC3928" w14:textId="77777777" w:rsidR="00535FB7" w:rsidRDefault="00535FB7" w:rsidP="00535FB7">
      <w:pPr>
        <w:rPr>
          <w:ins w:id="555" w:author="Manoj Kumar" w:date="2024-03-07T16:18:00Z"/>
        </w:rPr>
      </w:pPr>
    </w:p>
    <w:p w14:paraId="48C7DFA3" w14:textId="77777777" w:rsidR="00535FB7" w:rsidRDefault="00535FB7" w:rsidP="00535FB7">
      <w:pPr>
        <w:rPr>
          <w:ins w:id="556" w:author="Manoj Kumar" w:date="2024-03-07T16:18:00Z"/>
        </w:rPr>
      </w:pPr>
    </w:p>
    <w:p w14:paraId="5810BCA8" w14:textId="77777777" w:rsidR="00535FB7" w:rsidRDefault="00535FB7" w:rsidP="00535FB7">
      <w:pPr>
        <w:rPr>
          <w:ins w:id="557" w:author="Manoj Kumar" w:date="2024-03-07T16:18:00Z"/>
        </w:rPr>
      </w:pPr>
    </w:p>
    <w:p w14:paraId="08698505" w14:textId="77777777" w:rsidR="00535FB7" w:rsidRDefault="00535FB7" w:rsidP="00535FB7">
      <w:pPr>
        <w:rPr>
          <w:ins w:id="558" w:author="Manoj Kumar" w:date="2024-03-07T16:18:00Z"/>
        </w:rPr>
      </w:pPr>
    </w:p>
    <w:p w14:paraId="6152F264" w14:textId="77777777" w:rsidR="00535FB7" w:rsidRDefault="00535FB7" w:rsidP="00535FB7">
      <w:pPr>
        <w:rPr>
          <w:ins w:id="559" w:author="Manoj Kumar" w:date="2024-03-07T16:41:00Z"/>
        </w:rPr>
      </w:pPr>
    </w:p>
    <w:p w14:paraId="638928C1" w14:textId="77777777" w:rsidR="00B20BBB" w:rsidRDefault="00B20BBB" w:rsidP="00535FB7">
      <w:pPr>
        <w:rPr>
          <w:ins w:id="560" w:author="Manoj Kumar" w:date="2024-03-07T16:41:00Z"/>
        </w:rPr>
      </w:pPr>
    </w:p>
    <w:p w14:paraId="6AAC4039" w14:textId="77777777" w:rsidR="00B20BBB" w:rsidRDefault="00B20BBB" w:rsidP="00535FB7">
      <w:pPr>
        <w:rPr>
          <w:ins w:id="561" w:author="Manoj Kumar" w:date="2024-03-07T16:41:00Z"/>
        </w:rPr>
      </w:pPr>
    </w:p>
    <w:p w14:paraId="6192EDB9" w14:textId="77777777" w:rsidR="00B20BBB" w:rsidRDefault="00B20BBB" w:rsidP="00535FB7">
      <w:pPr>
        <w:rPr>
          <w:ins w:id="562" w:author="Manoj Kumar" w:date="2024-03-07T16:41:00Z"/>
        </w:rPr>
      </w:pPr>
    </w:p>
    <w:p w14:paraId="0AB44DDB" w14:textId="77777777" w:rsidR="00B20BBB" w:rsidRDefault="00B20BBB" w:rsidP="00535FB7">
      <w:pPr>
        <w:rPr>
          <w:ins w:id="563" w:author="Manoj Kumar" w:date="2024-03-07T16:41:00Z"/>
        </w:rPr>
      </w:pPr>
    </w:p>
    <w:p w14:paraId="2F98D87E" w14:textId="77777777" w:rsidR="00B20BBB" w:rsidRDefault="00B20BBB" w:rsidP="00535FB7">
      <w:pPr>
        <w:rPr>
          <w:ins w:id="564" w:author="Manoj Kumar" w:date="2024-03-07T16:41:00Z"/>
        </w:rPr>
      </w:pPr>
    </w:p>
    <w:p w14:paraId="1A1615CA" w14:textId="77777777" w:rsidR="00B20BBB" w:rsidRDefault="00B20BBB" w:rsidP="00535FB7">
      <w:pPr>
        <w:rPr>
          <w:ins w:id="565" w:author="Manoj Kumar" w:date="2024-03-07T16:41:00Z"/>
        </w:rPr>
      </w:pPr>
    </w:p>
    <w:p w14:paraId="242D57CE" w14:textId="77777777" w:rsidR="00B20BBB" w:rsidRDefault="00B20BBB" w:rsidP="00535FB7">
      <w:pPr>
        <w:rPr>
          <w:ins w:id="566" w:author="Manoj Kumar" w:date="2024-03-07T16:41:00Z"/>
        </w:rPr>
      </w:pPr>
    </w:p>
    <w:p w14:paraId="54A3BE48" w14:textId="77777777" w:rsidR="00B20BBB" w:rsidRDefault="00B20BBB" w:rsidP="00535FB7">
      <w:pPr>
        <w:rPr>
          <w:ins w:id="567" w:author="Manoj Kumar" w:date="2024-03-07T16:41:00Z"/>
        </w:rPr>
      </w:pPr>
    </w:p>
    <w:p w14:paraId="08BF899A" w14:textId="77777777" w:rsidR="00B20BBB" w:rsidRDefault="00B20BBB" w:rsidP="00535FB7">
      <w:pPr>
        <w:rPr>
          <w:ins w:id="568" w:author="Manoj Kumar" w:date="2024-03-07T16:41:00Z"/>
        </w:rPr>
      </w:pPr>
    </w:p>
    <w:p w14:paraId="67C58DE3" w14:textId="77777777" w:rsidR="00B20BBB" w:rsidRDefault="00B20BBB" w:rsidP="00535FB7">
      <w:pPr>
        <w:rPr>
          <w:ins w:id="569" w:author="Manoj Kumar" w:date="2024-03-07T16:18:00Z"/>
        </w:rPr>
      </w:pPr>
    </w:p>
    <w:p w14:paraId="4A95C51A" w14:textId="77777777" w:rsidR="00535FB7" w:rsidRDefault="00535FB7" w:rsidP="00535FB7">
      <w:pPr>
        <w:rPr>
          <w:ins w:id="570" w:author="Manoj Kumar" w:date="2024-03-07T16:18:00Z"/>
        </w:rPr>
      </w:pPr>
    </w:p>
    <w:p w14:paraId="0C64319B" w14:textId="77777777" w:rsidR="00535FB7" w:rsidRDefault="00535FB7">
      <w:pPr>
        <w:rPr>
          <w:ins w:id="571" w:author="Manoj Kumar" w:date="2024-03-07T16:18:00Z"/>
        </w:rPr>
        <w:pPrChange w:id="572" w:author="Manoj Kumar" w:date="2024-03-07T16:18:00Z">
          <w:pPr>
            <w:pStyle w:val="ListParagraph"/>
            <w:numPr>
              <w:numId w:val="7"/>
            </w:numPr>
            <w:spacing w:before="59" w:line="360" w:lineRule="auto"/>
            <w:ind w:left="720" w:right="483" w:hanging="360"/>
            <w:jc w:val="center"/>
          </w:pPr>
        </w:pPrChange>
      </w:pPr>
    </w:p>
    <w:p w14:paraId="205739D5" w14:textId="2078BB0B" w:rsidR="00000000" w:rsidRDefault="00000000">
      <w:pPr>
        <w:spacing w:before="59" w:line="360" w:lineRule="auto"/>
        <w:ind w:left="360" w:right="483"/>
        <w:rPr>
          <w:ins w:id="573" w:author="Manoj Kumar" w:date="2024-03-07T16:18:00Z"/>
          <w:b/>
          <w:bCs/>
          <w:iCs/>
          <w:sz w:val="36"/>
          <w:szCs w:val="36"/>
          <w:rPrChange w:id="574" w:author="Manoj Kumar" w:date="2024-03-07T16:18:00Z">
            <w:rPr>
              <w:ins w:id="575" w:author="Manoj Kumar" w:date="2024-03-07T16:18:00Z"/>
            </w:rPr>
          </w:rPrChange>
        </w:rPr>
        <w:sectPr w:rsidR="00000000" w:rsidSect="00BA1532">
          <w:headerReference w:type="default" r:id="rId16"/>
          <w:headerReference w:type="first" r:id="rId17"/>
          <w:footerReference w:type="first" r:id="rId18"/>
          <w:pgSz w:w="11909" w:h="16834" w:code="9"/>
          <w:pgMar w:top="1440" w:right="1440" w:bottom="1440" w:left="1613" w:header="720" w:footer="720" w:gutter="0"/>
          <w:pgNumType w:start="1"/>
          <w:cols w:space="708"/>
          <w:titlePg/>
          <w:docGrid w:linePitch="360"/>
          <w:sectPrChange w:id="597" w:author="Manoj Kumar" w:date="2024-03-07T16:47:00Z">
            <w:sectPr w:rsidR="00000000" w:rsidSect="00BA1532">
              <w:pgMar w:top="1440" w:right="1440" w:bottom="576" w:left="1584" w:header="708" w:footer="708" w:gutter="0"/>
              <w:titlePg w:val="0"/>
            </w:sectPr>
          </w:sectPrChange>
        </w:sectPr>
        <w:pPrChange w:id="598" w:author="Manoj Kumar" w:date="2024-03-07T16:18:00Z">
          <w:pPr>
            <w:pStyle w:val="ListParagraph"/>
            <w:numPr>
              <w:numId w:val="7"/>
            </w:numPr>
            <w:spacing w:before="59" w:line="360" w:lineRule="auto"/>
            <w:ind w:left="720" w:right="483" w:hanging="360"/>
            <w:jc w:val="center"/>
          </w:pPr>
        </w:pPrChange>
      </w:pPr>
    </w:p>
    <w:p w14:paraId="10BA1EBE" w14:textId="54FC3E8E" w:rsidR="00535FB7" w:rsidRDefault="000F41BA">
      <w:pPr>
        <w:pStyle w:val="Heading1"/>
        <w:rPr>
          <w:ins w:id="599" w:author="Manoj Kumar" w:date="2024-03-07T16:37:00Z"/>
        </w:rPr>
        <w:pPrChange w:id="600" w:author="Manoj Kumar" w:date="2024-03-07T16:37:00Z">
          <w:pPr/>
        </w:pPrChange>
      </w:pPr>
      <w:ins w:id="601" w:author="Manoj Kumar" w:date="2024-03-07T16:37:00Z">
        <w:r w:rsidRPr="000F41BA">
          <w:lastRenderedPageBreak/>
          <w:t>Pro</w:t>
        </w:r>
        <w:r w:rsidRPr="00535FB7">
          <w:t>-Bono Activity</w:t>
        </w:r>
      </w:ins>
    </w:p>
    <w:p w14:paraId="0118735C" w14:textId="5FE640D4" w:rsidR="00535FB7" w:rsidRDefault="00535FB7" w:rsidP="00535FB7">
      <w:pPr>
        <w:pStyle w:val="Heading2"/>
        <w:rPr>
          <w:ins w:id="602" w:author="Manoj Kumar" w:date="2024-03-07T16:56:00Z"/>
        </w:rPr>
      </w:pPr>
      <w:ins w:id="603" w:author="Manoj Kumar" w:date="2024-03-07T16:14:00Z">
        <w:r w:rsidRPr="00A054A8">
          <w:rPr>
            <w:rPrChange w:id="604" w:author="User" w:date="2022-12-29T10:53:00Z">
              <w:rPr>
                <w:bCs/>
                <w:iCs/>
                <w:sz w:val="36"/>
                <w:szCs w:val="36"/>
              </w:rPr>
            </w:rPrChange>
          </w:rPr>
          <w:t>Individual</w:t>
        </w:r>
      </w:ins>
    </w:p>
    <w:p w14:paraId="1B9D4B56" w14:textId="77777777" w:rsidR="00E138E5" w:rsidRDefault="00E138E5" w:rsidP="00E138E5">
      <w:pPr>
        <w:rPr>
          <w:ins w:id="605" w:author="Manoj Kumar" w:date="2024-03-07T16:56:00Z"/>
        </w:rPr>
      </w:pPr>
    </w:p>
    <w:p w14:paraId="338DAE10" w14:textId="77777777" w:rsidR="00E138E5" w:rsidRPr="00E138E5" w:rsidRDefault="00E138E5">
      <w:pPr>
        <w:pStyle w:val="para1"/>
        <w:rPr>
          <w:ins w:id="606" w:author="Manoj Kumar" w:date="2024-03-07T16:21:00Z"/>
        </w:rPr>
        <w:pPrChange w:id="607" w:author="Manoj Kumar" w:date="2024-03-07T16:56:00Z">
          <w:pPr>
            <w:pStyle w:val="Heading2"/>
          </w:pPr>
        </w:pPrChange>
      </w:pPr>
    </w:p>
    <w:p w14:paraId="220E3524" w14:textId="22105C50" w:rsidR="00535FB7" w:rsidRDefault="00535FB7" w:rsidP="00535FB7">
      <w:pPr>
        <w:pStyle w:val="Heading3"/>
        <w:rPr>
          <w:ins w:id="608" w:author="Manoj Kumar" w:date="2024-03-07T16:57:00Z"/>
        </w:rPr>
      </w:pPr>
      <w:ins w:id="609" w:author="Manoj Kumar" w:date="2024-03-07T16:14:00Z">
        <w:r w:rsidRPr="00DC7096">
          <w:rPr>
            <w:rPrChange w:id="610" w:author="User" w:date="2022-12-29T10:31:00Z">
              <w:rPr>
                <w:bCs/>
                <w:iCs/>
                <w:sz w:val="24"/>
                <w:szCs w:val="36"/>
              </w:rPr>
            </w:rPrChange>
          </w:rPr>
          <w:t>Objectives</w:t>
        </w:r>
      </w:ins>
    </w:p>
    <w:p w14:paraId="6ED7E6F1" w14:textId="77777777" w:rsidR="00E138E5" w:rsidRDefault="00E138E5" w:rsidP="00E138E5">
      <w:pPr>
        <w:rPr>
          <w:ins w:id="611" w:author="Manoj Kumar" w:date="2024-03-07T16:57:00Z"/>
        </w:rPr>
      </w:pPr>
    </w:p>
    <w:p w14:paraId="3D4B362D" w14:textId="77777777" w:rsidR="00E138E5" w:rsidRPr="00E138E5" w:rsidRDefault="00E138E5">
      <w:pPr>
        <w:pStyle w:val="para1"/>
        <w:rPr>
          <w:ins w:id="612" w:author="Manoj Kumar" w:date="2024-03-07T16:14:00Z"/>
          <w:rPrChange w:id="613" w:author="Manoj Kumar" w:date="2024-03-07T16:57:00Z">
            <w:rPr>
              <w:ins w:id="614" w:author="Manoj Kumar" w:date="2024-03-07T16:14:00Z"/>
              <w:b/>
              <w:bCs/>
              <w:iCs/>
              <w:sz w:val="24"/>
              <w:szCs w:val="36"/>
            </w:rPr>
          </w:rPrChange>
        </w:rPr>
        <w:pPrChange w:id="615" w:author="Manoj Kumar" w:date="2024-03-07T16:57:00Z">
          <w:pPr/>
        </w:pPrChange>
      </w:pPr>
    </w:p>
    <w:p w14:paraId="161959B5" w14:textId="15362D52" w:rsidR="00535FB7" w:rsidRDefault="00535FB7" w:rsidP="00535FB7">
      <w:pPr>
        <w:pStyle w:val="Heading3"/>
        <w:rPr>
          <w:ins w:id="616" w:author="Manoj Kumar" w:date="2024-03-07T16:57:00Z"/>
        </w:rPr>
      </w:pPr>
      <w:ins w:id="617" w:author="Manoj Kumar" w:date="2024-03-07T16:14:00Z">
        <w:r w:rsidRPr="00DC7096">
          <w:rPr>
            <w:rPrChange w:id="618" w:author="User" w:date="2022-12-29T10:31:00Z">
              <w:rPr>
                <w:bCs/>
                <w:iCs/>
                <w:sz w:val="24"/>
                <w:szCs w:val="36"/>
              </w:rPr>
            </w:rPrChange>
          </w:rPr>
          <w:t>Description of Social responsibilities undertaken</w:t>
        </w:r>
      </w:ins>
    </w:p>
    <w:p w14:paraId="36CE9D51" w14:textId="77777777" w:rsidR="00E138E5" w:rsidRDefault="00E138E5" w:rsidP="00E138E5">
      <w:pPr>
        <w:rPr>
          <w:ins w:id="619" w:author="Manoj Kumar" w:date="2024-03-07T16:57:00Z"/>
        </w:rPr>
      </w:pPr>
    </w:p>
    <w:p w14:paraId="4D5DA4D3" w14:textId="77777777" w:rsidR="00E138E5" w:rsidRPr="00E138E5" w:rsidRDefault="00E138E5">
      <w:pPr>
        <w:pStyle w:val="para1"/>
        <w:rPr>
          <w:ins w:id="620" w:author="Manoj Kumar" w:date="2024-03-07T16:14:00Z"/>
          <w:rPrChange w:id="621" w:author="Manoj Kumar" w:date="2024-03-07T16:57:00Z">
            <w:rPr>
              <w:ins w:id="622" w:author="Manoj Kumar" w:date="2024-03-07T16:14:00Z"/>
              <w:b/>
              <w:bCs/>
              <w:iCs/>
              <w:sz w:val="24"/>
              <w:szCs w:val="36"/>
            </w:rPr>
          </w:rPrChange>
        </w:rPr>
        <w:pPrChange w:id="623" w:author="Manoj Kumar" w:date="2024-03-07T16:57:00Z">
          <w:pPr>
            <w:pStyle w:val="ListParagraph"/>
            <w:numPr>
              <w:numId w:val="17"/>
            </w:numPr>
            <w:ind w:left="720" w:hanging="360"/>
          </w:pPr>
        </w:pPrChange>
      </w:pPr>
    </w:p>
    <w:p w14:paraId="65933980" w14:textId="77777777" w:rsidR="00535FB7" w:rsidRDefault="00535FB7" w:rsidP="00535FB7">
      <w:pPr>
        <w:pStyle w:val="Heading3"/>
        <w:rPr>
          <w:ins w:id="624" w:author="Manoj Kumar" w:date="2024-03-07T16:57:00Z"/>
        </w:rPr>
      </w:pPr>
      <w:ins w:id="625" w:author="Manoj Kumar" w:date="2024-03-07T16:14:00Z">
        <w:r w:rsidRPr="00DC7096">
          <w:rPr>
            <w:rPrChange w:id="626" w:author="User" w:date="2022-12-29T10:31:00Z">
              <w:rPr>
                <w:bCs/>
                <w:iCs/>
                <w:sz w:val="24"/>
                <w:szCs w:val="36"/>
              </w:rPr>
            </w:rPrChange>
          </w:rPr>
          <w:t xml:space="preserve">Impact </w:t>
        </w:r>
      </w:ins>
    </w:p>
    <w:p w14:paraId="01909E64" w14:textId="77777777" w:rsidR="00E138E5" w:rsidRDefault="00E138E5" w:rsidP="00E138E5">
      <w:pPr>
        <w:rPr>
          <w:ins w:id="627" w:author="Manoj Kumar" w:date="2024-03-07T16:57:00Z"/>
        </w:rPr>
      </w:pPr>
    </w:p>
    <w:p w14:paraId="5994A729" w14:textId="77777777" w:rsidR="00E138E5" w:rsidRPr="00E138E5" w:rsidRDefault="00E138E5">
      <w:pPr>
        <w:pStyle w:val="para1"/>
        <w:rPr>
          <w:ins w:id="628" w:author="Manoj Kumar" w:date="2024-03-07T16:14:00Z"/>
        </w:rPr>
        <w:pPrChange w:id="629" w:author="Manoj Kumar" w:date="2024-03-07T16:57:00Z">
          <w:pPr/>
        </w:pPrChange>
      </w:pPr>
    </w:p>
    <w:p w14:paraId="307E0A09" w14:textId="58CA16AD" w:rsidR="00535FB7" w:rsidRDefault="00535FB7" w:rsidP="00535FB7">
      <w:pPr>
        <w:pStyle w:val="Heading2"/>
        <w:rPr>
          <w:ins w:id="630" w:author="Manoj Kumar" w:date="2024-03-07T16:57:00Z"/>
        </w:rPr>
      </w:pPr>
      <w:ins w:id="631" w:author="Manoj Kumar" w:date="2024-03-07T16:14:00Z">
        <w:r w:rsidRPr="00A054A8">
          <w:rPr>
            <w:rPrChange w:id="632" w:author="User" w:date="2022-12-29T10:54:00Z">
              <w:rPr>
                <w:bCs/>
                <w:iCs/>
                <w:sz w:val="36"/>
                <w:szCs w:val="36"/>
              </w:rPr>
            </w:rPrChange>
          </w:rPr>
          <w:t xml:space="preserve">National Level </w:t>
        </w:r>
      </w:ins>
      <w:r w:rsidR="00200F59">
        <w:t>O</w:t>
      </w:r>
      <w:ins w:id="633" w:author="Manoj Kumar" w:date="2024-03-07T16:14:00Z">
        <w:r w:rsidRPr="00A054A8">
          <w:rPr>
            <w:rPrChange w:id="634" w:author="User" w:date="2022-12-29T10:54:00Z">
              <w:rPr>
                <w:bCs/>
                <w:iCs/>
                <w:sz w:val="36"/>
                <w:szCs w:val="36"/>
              </w:rPr>
            </w:rPrChange>
          </w:rPr>
          <w:t>rganization</w:t>
        </w:r>
      </w:ins>
    </w:p>
    <w:p w14:paraId="03DA9C0D" w14:textId="77777777" w:rsidR="00E138E5" w:rsidRDefault="00E138E5" w:rsidP="00E138E5">
      <w:pPr>
        <w:rPr>
          <w:ins w:id="635" w:author="Manoj Kumar" w:date="2024-03-07T16:57:00Z"/>
        </w:rPr>
      </w:pPr>
    </w:p>
    <w:p w14:paraId="4B883384" w14:textId="77777777" w:rsidR="00E138E5" w:rsidRPr="00E138E5" w:rsidRDefault="00E138E5">
      <w:pPr>
        <w:pStyle w:val="para1"/>
        <w:rPr>
          <w:ins w:id="636" w:author="Manoj Kumar" w:date="2024-03-07T16:14:00Z"/>
          <w:rPrChange w:id="637" w:author="Manoj Kumar" w:date="2024-03-07T16:57:00Z">
            <w:rPr>
              <w:ins w:id="638" w:author="Manoj Kumar" w:date="2024-03-07T16:14:00Z"/>
              <w:b/>
            </w:rPr>
          </w:rPrChange>
        </w:rPr>
        <w:pPrChange w:id="639" w:author="Manoj Kumar" w:date="2024-03-07T16:57:00Z">
          <w:pPr/>
        </w:pPrChange>
      </w:pPr>
    </w:p>
    <w:p w14:paraId="633C3358" w14:textId="333EEB01" w:rsidR="00E138E5" w:rsidRDefault="00535FB7" w:rsidP="00E138E5">
      <w:pPr>
        <w:pStyle w:val="Heading3"/>
        <w:rPr>
          <w:ins w:id="640" w:author="Manoj Kumar" w:date="2024-03-07T16:57:00Z"/>
        </w:rPr>
      </w:pPr>
      <w:ins w:id="641" w:author="Manoj Kumar" w:date="2024-03-07T16:14:00Z">
        <w:r w:rsidRPr="00952F05">
          <w:t>Objectives</w:t>
        </w:r>
      </w:ins>
    </w:p>
    <w:p w14:paraId="5FF89458" w14:textId="77777777" w:rsidR="00E138E5" w:rsidRPr="00E138E5" w:rsidRDefault="00E138E5">
      <w:pPr>
        <w:pStyle w:val="para1"/>
        <w:rPr>
          <w:ins w:id="642" w:author="Manoj Kumar" w:date="2024-03-07T16:14:00Z"/>
        </w:rPr>
        <w:pPrChange w:id="643" w:author="Manoj Kumar" w:date="2024-03-07T16:57:00Z">
          <w:pPr>
            <w:pStyle w:val="ListParagraph"/>
            <w:numPr>
              <w:numId w:val="17"/>
            </w:numPr>
            <w:ind w:left="720" w:hanging="360"/>
          </w:pPr>
        </w:pPrChange>
      </w:pPr>
    </w:p>
    <w:p w14:paraId="113CFF73" w14:textId="7883F147" w:rsidR="00200F59" w:rsidRPr="00200F59" w:rsidRDefault="00535FB7" w:rsidP="00200F59">
      <w:pPr>
        <w:pStyle w:val="Heading3"/>
        <w:rPr>
          <w:ins w:id="644" w:author="Manoj Kumar" w:date="2024-03-07T16:57:00Z"/>
        </w:rPr>
      </w:pPr>
      <w:ins w:id="645" w:author="Manoj Kumar" w:date="2024-03-07T16:14:00Z">
        <w:r w:rsidRPr="00952F05">
          <w:t xml:space="preserve">Description of Social </w:t>
        </w:r>
      </w:ins>
      <w:r w:rsidR="00200F59">
        <w:t>R</w:t>
      </w:r>
      <w:ins w:id="646" w:author="Manoj Kumar" w:date="2024-03-07T16:14:00Z">
        <w:r w:rsidRPr="00952F05">
          <w:t xml:space="preserve">esponsibilities </w:t>
        </w:r>
      </w:ins>
      <w:r w:rsidR="00200F59">
        <w:t>U</w:t>
      </w:r>
      <w:ins w:id="647" w:author="Manoj Kumar" w:date="2024-03-07T16:14:00Z">
        <w:r w:rsidRPr="00952F05">
          <w:t>ndertaken</w:t>
        </w:r>
      </w:ins>
    </w:p>
    <w:p w14:paraId="3CF6EDD0" w14:textId="093FC287" w:rsidR="00535FB7" w:rsidRDefault="00535FB7" w:rsidP="00535FB7">
      <w:pPr>
        <w:pStyle w:val="Heading3"/>
        <w:rPr>
          <w:ins w:id="648" w:author="Manoj Kumar" w:date="2024-03-07T16:57:00Z"/>
        </w:rPr>
      </w:pPr>
      <w:ins w:id="649" w:author="Manoj Kumar" w:date="2024-03-07T16:14:00Z">
        <w:r w:rsidRPr="00952F05">
          <w:t xml:space="preserve">Impact </w:t>
        </w:r>
      </w:ins>
    </w:p>
    <w:p w14:paraId="6DFB69F2" w14:textId="77777777" w:rsidR="00E138E5" w:rsidRDefault="00E138E5" w:rsidP="00E138E5">
      <w:pPr>
        <w:rPr>
          <w:ins w:id="650" w:author="Manoj Kumar" w:date="2024-03-07T16:57:00Z"/>
        </w:rPr>
      </w:pPr>
    </w:p>
    <w:p w14:paraId="43AFBF52" w14:textId="77777777" w:rsidR="00E138E5" w:rsidRPr="00E138E5" w:rsidRDefault="00E138E5">
      <w:pPr>
        <w:pStyle w:val="para1"/>
        <w:rPr>
          <w:ins w:id="651" w:author="Manoj Kumar" w:date="2024-03-07T16:14:00Z"/>
        </w:rPr>
        <w:pPrChange w:id="652" w:author="Manoj Kumar" w:date="2024-03-07T16:57:00Z">
          <w:pPr>
            <w:pStyle w:val="ListParagraph"/>
            <w:numPr>
              <w:numId w:val="17"/>
            </w:numPr>
            <w:ind w:left="720" w:hanging="360"/>
          </w:pPr>
        </w:pPrChange>
      </w:pPr>
    </w:p>
    <w:p w14:paraId="7F49D741" w14:textId="77777777" w:rsidR="00535FB7" w:rsidRPr="00535FB7" w:rsidRDefault="00535FB7">
      <w:pPr>
        <w:pStyle w:val="Heading2"/>
        <w:rPr>
          <w:ins w:id="653" w:author="Manoj Kumar" w:date="2024-03-07T16:14:00Z"/>
        </w:rPr>
        <w:pPrChange w:id="654" w:author="Manoj Kumar" w:date="2024-03-07T16:22:00Z">
          <w:pPr/>
        </w:pPrChange>
      </w:pPr>
      <w:ins w:id="655" w:author="Manoj Kumar" w:date="2024-03-07T16:14:00Z">
        <w:r w:rsidRPr="00A054A8">
          <w:rPr>
            <w:rPrChange w:id="656" w:author="User" w:date="2022-12-29T10:55:00Z">
              <w:rPr>
                <w:bCs/>
                <w:iCs/>
                <w:sz w:val="36"/>
                <w:szCs w:val="36"/>
              </w:rPr>
            </w:rPrChange>
          </w:rPr>
          <w:t>International Level organization:</w:t>
        </w:r>
      </w:ins>
    </w:p>
    <w:p w14:paraId="3B7C4952" w14:textId="77777777" w:rsidR="00200F59" w:rsidRDefault="00200F59" w:rsidP="00200F59">
      <w:pPr>
        <w:pStyle w:val="Heading3"/>
        <w:rPr>
          <w:ins w:id="657" w:author="Manoj Kumar" w:date="2024-03-07T16:57:00Z"/>
        </w:rPr>
      </w:pPr>
      <w:ins w:id="658" w:author="Manoj Kumar" w:date="2024-03-07T16:14:00Z">
        <w:r w:rsidRPr="00952F05">
          <w:t>Objectives</w:t>
        </w:r>
      </w:ins>
    </w:p>
    <w:p w14:paraId="2A1594C6" w14:textId="77777777" w:rsidR="00200F59" w:rsidRPr="00E138E5" w:rsidRDefault="00200F59">
      <w:pPr>
        <w:pStyle w:val="para1"/>
        <w:rPr>
          <w:ins w:id="659" w:author="Manoj Kumar" w:date="2024-03-07T16:14:00Z"/>
        </w:rPr>
        <w:pPrChange w:id="660" w:author="Manoj Kumar" w:date="2024-03-07T16:57:00Z">
          <w:pPr>
            <w:pStyle w:val="ListParagraph"/>
            <w:numPr>
              <w:numId w:val="17"/>
            </w:numPr>
            <w:ind w:left="720" w:hanging="360"/>
          </w:pPr>
        </w:pPrChange>
      </w:pPr>
    </w:p>
    <w:p w14:paraId="18F93C6F" w14:textId="77777777" w:rsidR="00200F59" w:rsidRPr="00200F59" w:rsidRDefault="00200F59" w:rsidP="00200F59">
      <w:pPr>
        <w:pStyle w:val="Heading3"/>
        <w:rPr>
          <w:ins w:id="661" w:author="Manoj Kumar" w:date="2024-03-07T16:57:00Z"/>
        </w:rPr>
      </w:pPr>
      <w:ins w:id="662" w:author="Manoj Kumar" w:date="2024-03-07T16:14:00Z">
        <w:r w:rsidRPr="00952F05">
          <w:t xml:space="preserve">Description of Social </w:t>
        </w:r>
      </w:ins>
      <w:r>
        <w:t>R</w:t>
      </w:r>
      <w:ins w:id="663" w:author="Manoj Kumar" w:date="2024-03-07T16:14:00Z">
        <w:r w:rsidRPr="00952F05">
          <w:t xml:space="preserve">esponsibilities </w:t>
        </w:r>
      </w:ins>
      <w:r>
        <w:t>U</w:t>
      </w:r>
      <w:ins w:id="664" w:author="Manoj Kumar" w:date="2024-03-07T16:14:00Z">
        <w:r w:rsidRPr="00952F05">
          <w:t>ndertaken</w:t>
        </w:r>
      </w:ins>
    </w:p>
    <w:p w14:paraId="2C903342" w14:textId="77777777" w:rsidR="00200F59" w:rsidRDefault="00200F59" w:rsidP="00200F59">
      <w:pPr>
        <w:pStyle w:val="Heading3"/>
        <w:rPr>
          <w:ins w:id="665" w:author="Manoj Kumar" w:date="2024-03-07T16:57:00Z"/>
        </w:rPr>
      </w:pPr>
      <w:ins w:id="666" w:author="Manoj Kumar" w:date="2024-03-07T16:14:00Z">
        <w:r w:rsidRPr="00952F05">
          <w:t xml:space="preserve">Impact </w:t>
        </w:r>
      </w:ins>
    </w:p>
    <w:p w14:paraId="62A72281" w14:textId="77777777" w:rsidR="00E138E5" w:rsidRDefault="00E138E5" w:rsidP="00E138E5">
      <w:pPr>
        <w:rPr>
          <w:ins w:id="667" w:author="Manoj Kumar" w:date="2024-03-07T16:57:00Z"/>
        </w:rPr>
      </w:pPr>
    </w:p>
    <w:p w14:paraId="70F6EC9A" w14:textId="77777777" w:rsidR="00E138E5" w:rsidRPr="00E138E5" w:rsidRDefault="00E138E5">
      <w:pPr>
        <w:pStyle w:val="para1"/>
        <w:rPr>
          <w:ins w:id="668" w:author="Manoj Kumar" w:date="2024-03-07T16:14:00Z"/>
        </w:rPr>
        <w:pPrChange w:id="669" w:author="Manoj Kumar" w:date="2024-03-07T16:57:00Z">
          <w:pPr>
            <w:pStyle w:val="ListParagraph"/>
            <w:numPr>
              <w:numId w:val="17"/>
            </w:numPr>
            <w:ind w:left="720" w:hanging="360"/>
          </w:pPr>
        </w:pPrChange>
      </w:pPr>
    </w:p>
    <w:p w14:paraId="1448DD00" w14:textId="7EEDF31C" w:rsidR="00535FB7" w:rsidRDefault="00535FB7" w:rsidP="00535FB7">
      <w:pPr>
        <w:pStyle w:val="Heading2"/>
        <w:rPr>
          <w:ins w:id="670" w:author="Manoj Kumar" w:date="2024-03-07T16:57:00Z"/>
        </w:rPr>
      </w:pPr>
      <w:ins w:id="671" w:author="Manoj Kumar" w:date="2024-03-07T16:14:00Z">
        <w:r w:rsidRPr="00535FB7">
          <w:t>Your commitment for SCR</w:t>
        </w:r>
      </w:ins>
    </w:p>
    <w:p w14:paraId="43DBF807" w14:textId="77777777" w:rsidR="00E138E5" w:rsidRDefault="00E138E5" w:rsidP="00E138E5">
      <w:pPr>
        <w:rPr>
          <w:ins w:id="672" w:author="Manoj Kumar" w:date="2024-03-07T16:57:00Z"/>
        </w:rPr>
      </w:pPr>
    </w:p>
    <w:p w14:paraId="4A1FE2AD" w14:textId="77777777" w:rsidR="00E138E5" w:rsidRPr="00E138E5" w:rsidRDefault="00E138E5">
      <w:pPr>
        <w:pStyle w:val="para1"/>
        <w:rPr>
          <w:ins w:id="673" w:author="Manoj Kumar" w:date="2024-03-07T16:14:00Z"/>
          <w:rPrChange w:id="674" w:author="Manoj Kumar" w:date="2024-03-07T16:57:00Z">
            <w:rPr>
              <w:ins w:id="675" w:author="Manoj Kumar" w:date="2024-03-07T16:14:00Z"/>
              <w:b/>
            </w:rPr>
          </w:rPrChange>
        </w:rPr>
        <w:pPrChange w:id="676" w:author="Manoj Kumar" w:date="2024-03-07T16:57:00Z">
          <w:pPr/>
        </w:pPrChange>
      </w:pPr>
    </w:p>
    <w:p w14:paraId="4A530578" w14:textId="34F08CBA" w:rsidR="00535FB7" w:rsidRDefault="00535FB7" w:rsidP="00535FB7">
      <w:pPr>
        <w:pStyle w:val="Heading3"/>
        <w:rPr>
          <w:ins w:id="677" w:author="Manoj Kumar" w:date="2024-03-07T16:57:00Z"/>
        </w:rPr>
      </w:pPr>
      <w:ins w:id="678" w:author="Manoj Kumar" w:date="2024-03-07T16:14:00Z">
        <w:r w:rsidRPr="00535FB7">
          <w:t xml:space="preserve">Description of Social </w:t>
        </w:r>
      </w:ins>
      <w:r w:rsidR="00200F59">
        <w:t>R</w:t>
      </w:r>
      <w:ins w:id="679" w:author="Manoj Kumar" w:date="2024-03-07T16:14:00Z">
        <w:r w:rsidRPr="00535FB7">
          <w:t>esponsibilities</w:t>
        </w:r>
        <w:r w:rsidRPr="00DC7096">
          <w:t xml:space="preserve"> </w:t>
        </w:r>
      </w:ins>
      <w:r w:rsidR="00200F59">
        <w:t>U</w:t>
      </w:r>
      <w:ins w:id="680" w:author="Manoj Kumar" w:date="2024-03-07T16:14:00Z">
        <w:r w:rsidRPr="00952F05">
          <w:t>ndertaken</w:t>
        </w:r>
      </w:ins>
    </w:p>
    <w:p w14:paraId="467EC44E" w14:textId="77777777" w:rsidR="00E138E5" w:rsidRDefault="00E138E5" w:rsidP="00E138E5">
      <w:pPr>
        <w:rPr>
          <w:ins w:id="681" w:author="Manoj Kumar" w:date="2024-03-07T16:57:00Z"/>
        </w:rPr>
      </w:pPr>
    </w:p>
    <w:p w14:paraId="4CC020CB" w14:textId="77777777" w:rsidR="00E138E5" w:rsidRPr="00E138E5" w:rsidRDefault="00E138E5">
      <w:pPr>
        <w:pStyle w:val="para1"/>
        <w:rPr>
          <w:ins w:id="682" w:author="Manoj Kumar" w:date="2024-03-07T16:14:00Z"/>
        </w:rPr>
        <w:pPrChange w:id="683" w:author="Manoj Kumar" w:date="2024-03-07T16:57:00Z">
          <w:pPr/>
        </w:pPrChange>
      </w:pPr>
    </w:p>
    <w:p w14:paraId="6DA69183" w14:textId="77777777" w:rsidR="00200F59" w:rsidRDefault="00200F59" w:rsidP="00200F59">
      <w:pPr>
        <w:pStyle w:val="Heading3"/>
        <w:rPr>
          <w:ins w:id="684" w:author="Manoj Kumar" w:date="2024-03-07T16:57:00Z"/>
        </w:rPr>
      </w:pPr>
      <w:ins w:id="685" w:author="Manoj Kumar" w:date="2024-03-07T16:14:00Z">
        <w:r w:rsidRPr="00535FB7">
          <w:t xml:space="preserve">Description of Social </w:t>
        </w:r>
      </w:ins>
      <w:r>
        <w:t>R</w:t>
      </w:r>
      <w:ins w:id="686" w:author="Manoj Kumar" w:date="2024-03-07T16:14:00Z">
        <w:r w:rsidRPr="00535FB7">
          <w:t>esponsibilities</w:t>
        </w:r>
        <w:r w:rsidRPr="00DC7096">
          <w:t xml:space="preserve"> </w:t>
        </w:r>
      </w:ins>
      <w:r>
        <w:t>U</w:t>
      </w:r>
      <w:ins w:id="687" w:author="Manoj Kumar" w:date="2024-03-07T16:14:00Z">
        <w:r w:rsidRPr="00952F05">
          <w:t>ndertaken</w:t>
        </w:r>
      </w:ins>
    </w:p>
    <w:p w14:paraId="6E059678" w14:textId="0D3CB98A" w:rsidR="00535FB7" w:rsidRDefault="00535FB7" w:rsidP="00200F59">
      <w:pPr>
        <w:pStyle w:val="Heading3"/>
        <w:numPr>
          <w:ilvl w:val="0"/>
          <w:numId w:val="0"/>
        </w:numPr>
        <w:rPr>
          <w:ins w:id="688" w:author="Manoj Kumar" w:date="2024-03-07T16:57:00Z"/>
        </w:rPr>
      </w:pPr>
    </w:p>
    <w:p w14:paraId="22E1EAA8" w14:textId="77777777" w:rsidR="00E138E5" w:rsidRDefault="00E138E5" w:rsidP="00E138E5">
      <w:pPr>
        <w:rPr>
          <w:ins w:id="689" w:author="Manoj Kumar" w:date="2024-03-07T16:57:00Z"/>
        </w:rPr>
      </w:pPr>
    </w:p>
    <w:p w14:paraId="05D89EA1" w14:textId="77777777" w:rsidR="00E138E5" w:rsidRDefault="00E138E5" w:rsidP="00E138E5">
      <w:pPr>
        <w:rPr>
          <w:ins w:id="690" w:author="Manoj Kumar" w:date="2024-03-07T16:57:00Z"/>
        </w:rPr>
      </w:pPr>
    </w:p>
    <w:p w14:paraId="4FC7F07C" w14:textId="77777777" w:rsidR="00E138E5" w:rsidRPr="00E138E5" w:rsidRDefault="00E138E5">
      <w:pPr>
        <w:pStyle w:val="para1"/>
        <w:rPr>
          <w:ins w:id="691" w:author="Manoj Kumar" w:date="2024-03-07T16:14:00Z"/>
          <w:rPrChange w:id="692" w:author="Manoj Kumar" w:date="2024-03-07T16:57:00Z">
            <w:rPr>
              <w:ins w:id="693" w:author="Manoj Kumar" w:date="2024-03-07T16:14:00Z"/>
              <w:b/>
            </w:rPr>
          </w:rPrChange>
        </w:rPr>
        <w:pPrChange w:id="694" w:author="Manoj Kumar" w:date="2024-03-07T16:57:00Z">
          <w:pPr>
            <w:pStyle w:val="ListParagraph"/>
            <w:numPr>
              <w:numId w:val="18"/>
            </w:numPr>
            <w:tabs>
              <w:tab w:val="num" w:pos="360"/>
              <w:tab w:val="num" w:pos="720"/>
            </w:tabs>
            <w:ind w:left="720" w:hanging="720"/>
          </w:pPr>
        </w:pPrChange>
      </w:pPr>
    </w:p>
    <w:p w14:paraId="6849C31F" w14:textId="77777777" w:rsidR="00535FB7" w:rsidRDefault="00535FB7" w:rsidP="00535FB7">
      <w:pPr>
        <w:spacing w:line="360" w:lineRule="auto"/>
        <w:rPr>
          <w:ins w:id="695" w:author="Manoj Kumar" w:date="2024-03-07T16:22:00Z"/>
          <w:b/>
          <w:bCs/>
          <w:iCs/>
          <w:sz w:val="36"/>
          <w:szCs w:val="36"/>
        </w:rPr>
        <w:sectPr w:rsidR="00535FB7" w:rsidSect="00BA1532">
          <w:headerReference w:type="first" r:id="rId19"/>
          <w:pgSz w:w="11909" w:h="16834" w:code="9"/>
          <w:pgMar w:top="1440" w:right="1440" w:bottom="1440" w:left="1613" w:header="708" w:footer="708" w:gutter="0"/>
          <w:cols w:space="708"/>
          <w:titlePg/>
          <w:docGrid w:linePitch="360"/>
          <w:sectPrChange w:id="710" w:author="Manoj Kumar" w:date="2024-03-07T16:39:00Z">
            <w:sectPr w:rsidR="00535FB7" w:rsidSect="00BA1532">
              <w:pgMar w:top="1440" w:right="1440" w:bottom="576" w:left="1584" w:header="708" w:footer="708" w:gutter="0"/>
              <w:titlePg w:val="0"/>
            </w:sectPr>
          </w:sectPrChange>
        </w:sectPr>
      </w:pPr>
    </w:p>
    <w:p w14:paraId="737932E5" w14:textId="0FBF96C5" w:rsidR="00535FB7" w:rsidDel="00DC7096" w:rsidRDefault="00535FB7">
      <w:pPr>
        <w:pStyle w:val="Heading1"/>
        <w:rPr>
          <w:ins w:id="711" w:author="Manoj Kumar" w:date="2024-03-07T16:14:00Z"/>
          <w:del w:id="712" w:author="User" w:date="2022-12-29T10:26:00Z"/>
        </w:rPr>
        <w:pPrChange w:id="713" w:author="Manoj Kumar" w:date="2024-03-07T16:22:00Z">
          <w:pPr/>
        </w:pPrChange>
      </w:pPr>
    </w:p>
    <w:p w14:paraId="7D22EBEA" w14:textId="77777777" w:rsidR="007C7DC0" w:rsidRDefault="007C7DC0" w:rsidP="007C7DC0">
      <w:pPr>
        <w:spacing w:after="30" w:line="259" w:lineRule="auto"/>
        <w:ind w:left="3123"/>
      </w:pPr>
      <w:r>
        <w:rPr>
          <w:sz w:val="48"/>
          <w:u w:val="single" w:color="000000"/>
        </w:rPr>
        <w:t xml:space="preserve">ACTIVITY – 1 </w:t>
      </w:r>
    </w:p>
    <w:p w14:paraId="5EB1B664" w14:textId="77777777" w:rsidR="007C7DC0" w:rsidRDefault="007C7DC0" w:rsidP="007C7DC0">
      <w:pPr>
        <w:spacing w:after="425" w:line="259" w:lineRule="auto"/>
        <w:ind w:left="37"/>
        <w:rPr>
          <w:sz w:val="44"/>
          <w:u w:val="single" w:color="000000"/>
        </w:rPr>
      </w:pPr>
      <w:r>
        <w:rPr>
          <w:sz w:val="44"/>
          <w:u w:val="single" w:color="000000"/>
        </w:rPr>
        <w:t>PLANTATION AND ADOPTION OF A TREE:</w:t>
      </w:r>
    </w:p>
    <w:p w14:paraId="3065811A" w14:textId="77777777" w:rsidR="00862FCB" w:rsidRDefault="00862FCB" w:rsidP="00862FCB">
      <w:pPr>
        <w:pStyle w:val="Heading1"/>
        <w:numPr>
          <w:ilvl w:val="0"/>
          <w:numId w:val="0"/>
        </w:numPr>
        <w:spacing w:before="0" w:after="0"/>
        <w:jc w:val="left"/>
      </w:pPr>
      <w:r>
        <w:rPr>
          <w:rFonts w:eastAsia="Times New Roman" w:cs="Times New Roman"/>
          <w:b w:val="0"/>
          <w:sz w:val="32"/>
        </w:rPr>
        <w:t xml:space="preserve">1. </w:t>
      </w:r>
      <w:r>
        <w:rPr>
          <w:rFonts w:eastAsia="Times New Roman" w:cs="Times New Roman"/>
          <w:sz w:val="32"/>
        </w:rPr>
        <w:t>Environmental Benefits</w:t>
      </w:r>
    </w:p>
    <w:p w14:paraId="41168A60" w14:textId="77777777" w:rsidR="00862FCB" w:rsidRPr="00862FCB" w:rsidRDefault="00862FCB" w:rsidP="00862FCB">
      <w:pPr>
        <w:spacing w:line="284" w:lineRule="auto"/>
        <w:ind w:left="254" w:hanging="254"/>
        <w:rPr>
          <w:sz w:val="32"/>
          <w:szCs w:val="32"/>
        </w:rPr>
      </w:pPr>
      <w:r w:rsidRPr="00862FCB">
        <w:rPr>
          <w:rFonts w:ascii="Calibri" w:eastAsia="Calibri" w:hAnsi="Calibri" w:cs="Calibri"/>
          <w:noProof/>
          <w:sz w:val="32"/>
          <w:szCs w:val="32"/>
        </w:rPr>
        <mc:AlternateContent>
          <mc:Choice Requires="wpg">
            <w:drawing>
              <wp:inline distT="0" distB="0" distL="0" distR="0" wp14:anchorId="6DA37090" wp14:editId="3222341B">
                <wp:extent cx="47625" cy="47625"/>
                <wp:effectExtent l="0" t="0" r="0" b="0"/>
                <wp:docPr id="3591" name="Group 3591"/>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7" name="Shape 17"/>
                        <wps:cNvSpPr/>
                        <wps:spPr>
                          <a:xfrm>
                            <a:off x="0" y="0"/>
                            <a:ext cx="47625" cy="47625"/>
                          </a:xfrm>
                          <a:custGeom>
                            <a:avLst/>
                            <a:gdLst/>
                            <a:ahLst/>
                            <a:cxnLst/>
                            <a:rect l="0" t="0" r="0" b="0"/>
                            <a:pathLst>
                              <a:path w="47625" h="47625">
                                <a:moveTo>
                                  <a:pt x="23813" y="0"/>
                                </a:moveTo>
                                <a:cubicBezTo>
                                  <a:pt x="26970" y="0"/>
                                  <a:pt x="30008" y="604"/>
                                  <a:pt x="32925" y="1812"/>
                                </a:cubicBezTo>
                                <a:cubicBezTo>
                                  <a:pt x="35842" y="3021"/>
                                  <a:pt x="38418" y="4742"/>
                                  <a:pt x="40651" y="6974"/>
                                </a:cubicBezTo>
                                <a:cubicBezTo>
                                  <a:pt x="42883" y="9207"/>
                                  <a:pt x="44604" y="11782"/>
                                  <a:pt x="45812" y="14699"/>
                                </a:cubicBezTo>
                                <a:cubicBezTo>
                                  <a:pt x="47021" y="17617"/>
                                  <a:pt x="47625" y="20655"/>
                                  <a:pt x="47625" y="23813"/>
                                </a:cubicBezTo>
                                <a:cubicBezTo>
                                  <a:pt x="47625" y="26970"/>
                                  <a:pt x="47021" y="30007"/>
                                  <a:pt x="45812" y="32925"/>
                                </a:cubicBezTo>
                                <a:cubicBezTo>
                                  <a:pt x="44604" y="35842"/>
                                  <a:pt x="42883" y="38417"/>
                                  <a:pt x="40651" y="40650"/>
                                </a:cubicBezTo>
                                <a:cubicBezTo>
                                  <a:pt x="38418" y="42883"/>
                                  <a:pt x="35842" y="44603"/>
                                  <a:pt x="32925" y="45812"/>
                                </a:cubicBezTo>
                                <a:cubicBezTo>
                                  <a:pt x="30008" y="47021"/>
                                  <a:pt x="26970" y="47625"/>
                                  <a:pt x="23813" y="47625"/>
                                </a:cubicBezTo>
                                <a:cubicBezTo>
                                  <a:pt x="20655" y="47625"/>
                                  <a:pt x="17617" y="47021"/>
                                  <a:pt x="14700" y="45812"/>
                                </a:cubicBezTo>
                                <a:cubicBezTo>
                                  <a:pt x="11783" y="44603"/>
                                  <a:pt x="9207" y="42883"/>
                                  <a:pt x="6975" y="40650"/>
                                </a:cubicBezTo>
                                <a:cubicBezTo>
                                  <a:pt x="4742" y="38417"/>
                                  <a:pt x="3021" y="35842"/>
                                  <a:pt x="1813" y="32925"/>
                                </a:cubicBezTo>
                                <a:cubicBezTo>
                                  <a:pt x="604" y="30007"/>
                                  <a:pt x="0" y="26970"/>
                                  <a:pt x="0" y="23813"/>
                                </a:cubicBezTo>
                                <a:cubicBezTo>
                                  <a:pt x="0" y="20655"/>
                                  <a:pt x="604" y="17617"/>
                                  <a:pt x="1813" y="14699"/>
                                </a:cubicBezTo>
                                <a:cubicBezTo>
                                  <a:pt x="3021" y="11782"/>
                                  <a:pt x="4742" y="9207"/>
                                  <a:pt x="6975" y="6974"/>
                                </a:cubicBezTo>
                                <a:cubicBezTo>
                                  <a:pt x="9207" y="4742"/>
                                  <a:pt x="11783"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B5E516E" id="Group 3591" o:spid="_x0000_s1026" style="width:3.75pt;height:3.75pt;mso-position-horizontal-relative:char;mso-position-vertical-relative:line"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">
                <v:shape id="Shape 17" o:spid="_x0000_s1027" style="position:absolute;width:47625;height:47625;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" path="m23813,v3157,,6195,604,9112,1812c35842,3021,38418,4742,40651,6974v2232,2233,3953,4808,5161,7725c47021,17617,47625,20655,47625,23813v,3157,-604,6194,-1813,9112c44604,35842,42883,38417,40651,40650v-2233,2233,-4809,3953,-7726,5162c30008,47021,26970,47625,23813,47625v-3158,,-6196,-604,-9113,-1813c11783,44603,9207,42883,6975,40650,4742,38417,3021,35842,1813,32925,604,30007,,26970,,23813,,20655,604,17617,1813,14699,3021,11782,4742,9207,6975,6974,9207,4742,11783,3021,14700,1812,17617,604,20655,,23813,xe" fillcolor="black" stroked="f" strokeweight="0">
                  <v:stroke miterlimit="83231f" joinstyle="miter"/>
                  <v:path arrowok="t" textboxrect="0,0,47625,47625"/>
                </v:shape>
                <w10:anchorlock/>
              </v:group>
            </w:pict>
          </mc:Fallback>
        </mc:AlternateContent>
      </w:r>
      <w:r w:rsidRPr="00862FCB">
        <w:rPr>
          <w:sz w:val="32"/>
          <w:szCs w:val="32"/>
        </w:rPr>
        <w:t xml:space="preserve"> Improves Air Quality: Trees absorb pollutants and produce oxygen, contributing to a healthier campus environment.</w:t>
      </w:r>
    </w:p>
    <w:p w14:paraId="18C76D1A" w14:textId="77777777" w:rsidR="00862FCB" w:rsidRPr="00862FCB" w:rsidRDefault="00862FCB" w:rsidP="00862FCB">
      <w:pPr>
        <w:spacing w:line="284" w:lineRule="auto"/>
        <w:ind w:left="254" w:hanging="254"/>
        <w:rPr>
          <w:sz w:val="32"/>
          <w:szCs w:val="32"/>
        </w:rPr>
      </w:pPr>
      <w:r w:rsidRPr="00862FCB">
        <w:rPr>
          <w:rFonts w:ascii="Calibri" w:eastAsia="Calibri" w:hAnsi="Calibri" w:cs="Calibri"/>
          <w:noProof/>
          <w:sz w:val="32"/>
          <w:szCs w:val="32"/>
        </w:rPr>
        <mc:AlternateContent>
          <mc:Choice Requires="wpg">
            <w:drawing>
              <wp:inline distT="0" distB="0" distL="0" distR="0" wp14:anchorId="6535C9F2" wp14:editId="5B913675">
                <wp:extent cx="47625" cy="47625"/>
                <wp:effectExtent l="0" t="0" r="0" b="0"/>
                <wp:docPr id="3592" name="Group 3592"/>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21" name="Shape 21"/>
                        <wps:cNvSpPr/>
                        <wps:spPr>
                          <a:xfrm>
                            <a:off x="0" y="0"/>
                            <a:ext cx="47625" cy="47625"/>
                          </a:xfrm>
                          <a:custGeom>
                            <a:avLst/>
                            <a:gdLst/>
                            <a:ahLst/>
                            <a:cxnLst/>
                            <a:rect l="0" t="0" r="0" b="0"/>
                            <a:pathLst>
                              <a:path w="47625" h="47625">
                                <a:moveTo>
                                  <a:pt x="23813" y="0"/>
                                </a:moveTo>
                                <a:cubicBezTo>
                                  <a:pt x="26970" y="0"/>
                                  <a:pt x="30008" y="604"/>
                                  <a:pt x="32925" y="1812"/>
                                </a:cubicBezTo>
                                <a:cubicBezTo>
                                  <a:pt x="35842" y="3021"/>
                                  <a:pt x="38418" y="4742"/>
                                  <a:pt x="40651" y="6974"/>
                                </a:cubicBezTo>
                                <a:cubicBezTo>
                                  <a:pt x="42883" y="9207"/>
                                  <a:pt x="44604" y="11782"/>
                                  <a:pt x="45812" y="14700"/>
                                </a:cubicBezTo>
                                <a:cubicBezTo>
                                  <a:pt x="47021" y="17617"/>
                                  <a:pt x="47625" y="20655"/>
                                  <a:pt x="47625" y="23813"/>
                                </a:cubicBezTo>
                                <a:cubicBezTo>
                                  <a:pt x="47625" y="26970"/>
                                  <a:pt x="47021" y="30007"/>
                                  <a:pt x="45812" y="32925"/>
                                </a:cubicBezTo>
                                <a:cubicBezTo>
                                  <a:pt x="44604" y="35842"/>
                                  <a:pt x="42883" y="38417"/>
                                  <a:pt x="40651" y="40650"/>
                                </a:cubicBezTo>
                                <a:cubicBezTo>
                                  <a:pt x="38418" y="42883"/>
                                  <a:pt x="35842" y="44603"/>
                                  <a:pt x="32925" y="45812"/>
                                </a:cubicBezTo>
                                <a:cubicBezTo>
                                  <a:pt x="30008" y="47021"/>
                                  <a:pt x="26970" y="47625"/>
                                  <a:pt x="23813" y="47625"/>
                                </a:cubicBezTo>
                                <a:cubicBezTo>
                                  <a:pt x="20655" y="47625"/>
                                  <a:pt x="17617" y="47021"/>
                                  <a:pt x="14700" y="45812"/>
                                </a:cubicBezTo>
                                <a:cubicBezTo>
                                  <a:pt x="11783" y="44603"/>
                                  <a:pt x="9207" y="42883"/>
                                  <a:pt x="6975" y="40650"/>
                                </a:cubicBezTo>
                                <a:cubicBezTo>
                                  <a:pt x="4742" y="38417"/>
                                  <a:pt x="3021" y="35842"/>
                                  <a:pt x="1813" y="32925"/>
                                </a:cubicBezTo>
                                <a:cubicBezTo>
                                  <a:pt x="604" y="30007"/>
                                  <a:pt x="0" y="26970"/>
                                  <a:pt x="0" y="23813"/>
                                </a:cubicBezTo>
                                <a:cubicBezTo>
                                  <a:pt x="0" y="20655"/>
                                  <a:pt x="604" y="17617"/>
                                  <a:pt x="1813" y="14700"/>
                                </a:cubicBezTo>
                                <a:cubicBezTo>
                                  <a:pt x="3021" y="11782"/>
                                  <a:pt x="4742" y="9207"/>
                                  <a:pt x="6975" y="6974"/>
                                </a:cubicBezTo>
                                <a:cubicBezTo>
                                  <a:pt x="9207" y="4742"/>
                                  <a:pt x="11783"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CDB7947" id="Group 3592" o:spid="_x0000_s1026" style="width:3.75pt;height:3.75pt;mso-position-horizontal-relative:char;mso-position-vertical-relative:line"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">
                <v:shape id="Shape 21" o:spid="_x0000_s1027" style="position:absolute;width:47625;height:47625;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" path="m23813,v3157,,6195,604,9112,1812c35842,3021,38418,4742,40651,6974v2232,2233,3953,4808,5161,7726c47021,17617,47625,20655,47625,23813v,3157,-604,6194,-1813,9112c44604,35842,42883,38417,40651,40650v-2233,2233,-4809,3953,-7726,5162c30008,47021,26970,47625,23813,47625v-3158,,-6196,-604,-9113,-1813c11783,44603,9207,42883,6975,40650,4742,38417,3021,35842,1813,32925,604,30007,,26970,,23813,,20655,604,17617,1813,14700,3021,11782,4742,9207,6975,6974,9207,4742,11783,3021,14700,1812,17617,604,20655,,23813,xe" fillcolor="black" stroked="f" strokeweight="0">
                  <v:stroke miterlimit="83231f" joinstyle="miter"/>
                  <v:path arrowok="t" textboxrect="0,0,47625,47625"/>
                </v:shape>
                <w10:anchorlock/>
              </v:group>
            </w:pict>
          </mc:Fallback>
        </mc:AlternateContent>
      </w:r>
      <w:r w:rsidRPr="00862FCB">
        <w:rPr>
          <w:sz w:val="32"/>
          <w:szCs w:val="32"/>
        </w:rPr>
        <w:t xml:space="preserve"> Mitigates Climate Change: By sequestering carbon dioxide, trees help reduce the overall carbon footprint of the institution.</w:t>
      </w:r>
    </w:p>
    <w:p w14:paraId="35B14B53" w14:textId="77777777" w:rsidR="00862FCB" w:rsidRPr="00862FCB" w:rsidRDefault="00862FCB" w:rsidP="00862FCB">
      <w:pPr>
        <w:spacing w:line="284" w:lineRule="auto"/>
        <w:ind w:left="254" w:hanging="254"/>
        <w:rPr>
          <w:sz w:val="32"/>
          <w:szCs w:val="32"/>
        </w:rPr>
      </w:pPr>
      <w:r w:rsidRPr="00862FCB">
        <w:rPr>
          <w:rFonts w:ascii="Calibri" w:eastAsia="Calibri" w:hAnsi="Calibri" w:cs="Calibri"/>
          <w:noProof/>
          <w:sz w:val="32"/>
          <w:szCs w:val="32"/>
        </w:rPr>
        <mc:AlternateContent>
          <mc:Choice Requires="wpg">
            <w:drawing>
              <wp:inline distT="0" distB="0" distL="0" distR="0" wp14:anchorId="6CE315C5" wp14:editId="5EC71CA7">
                <wp:extent cx="47625" cy="47625"/>
                <wp:effectExtent l="0" t="0" r="0" b="0"/>
                <wp:docPr id="3593" name="Group 3593"/>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24" name="Shape 24"/>
                        <wps:cNvSpPr/>
                        <wps:spPr>
                          <a:xfrm>
                            <a:off x="0" y="0"/>
                            <a:ext cx="47625" cy="47625"/>
                          </a:xfrm>
                          <a:custGeom>
                            <a:avLst/>
                            <a:gdLst/>
                            <a:ahLst/>
                            <a:cxnLst/>
                            <a:rect l="0" t="0" r="0" b="0"/>
                            <a:pathLst>
                              <a:path w="47625" h="47625">
                                <a:moveTo>
                                  <a:pt x="23813" y="0"/>
                                </a:moveTo>
                                <a:cubicBezTo>
                                  <a:pt x="26970" y="0"/>
                                  <a:pt x="30008" y="604"/>
                                  <a:pt x="32925" y="1812"/>
                                </a:cubicBezTo>
                                <a:cubicBezTo>
                                  <a:pt x="35842" y="3021"/>
                                  <a:pt x="38418" y="4742"/>
                                  <a:pt x="40651" y="6974"/>
                                </a:cubicBezTo>
                                <a:cubicBezTo>
                                  <a:pt x="42883" y="9207"/>
                                  <a:pt x="44604" y="11782"/>
                                  <a:pt x="45812" y="14699"/>
                                </a:cubicBezTo>
                                <a:cubicBezTo>
                                  <a:pt x="47021" y="17617"/>
                                  <a:pt x="47625" y="20655"/>
                                  <a:pt x="47625" y="23813"/>
                                </a:cubicBezTo>
                                <a:cubicBezTo>
                                  <a:pt x="47625" y="26970"/>
                                  <a:pt x="47021" y="30007"/>
                                  <a:pt x="45812" y="32925"/>
                                </a:cubicBezTo>
                                <a:cubicBezTo>
                                  <a:pt x="44604" y="35842"/>
                                  <a:pt x="42883" y="38417"/>
                                  <a:pt x="40651" y="40650"/>
                                </a:cubicBezTo>
                                <a:cubicBezTo>
                                  <a:pt x="38418" y="42883"/>
                                  <a:pt x="35842" y="44603"/>
                                  <a:pt x="32925" y="45812"/>
                                </a:cubicBezTo>
                                <a:cubicBezTo>
                                  <a:pt x="30008" y="47020"/>
                                  <a:pt x="26970" y="47625"/>
                                  <a:pt x="23813" y="47625"/>
                                </a:cubicBezTo>
                                <a:cubicBezTo>
                                  <a:pt x="20655" y="47625"/>
                                  <a:pt x="17617" y="47020"/>
                                  <a:pt x="14700" y="45812"/>
                                </a:cubicBezTo>
                                <a:cubicBezTo>
                                  <a:pt x="11783" y="44603"/>
                                  <a:pt x="9207" y="42883"/>
                                  <a:pt x="6975" y="40650"/>
                                </a:cubicBezTo>
                                <a:cubicBezTo>
                                  <a:pt x="4742" y="38417"/>
                                  <a:pt x="3021" y="35842"/>
                                  <a:pt x="1813" y="32925"/>
                                </a:cubicBezTo>
                                <a:cubicBezTo>
                                  <a:pt x="604" y="30007"/>
                                  <a:pt x="0" y="26970"/>
                                  <a:pt x="0" y="23813"/>
                                </a:cubicBezTo>
                                <a:cubicBezTo>
                                  <a:pt x="0" y="20655"/>
                                  <a:pt x="604" y="17617"/>
                                  <a:pt x="1813" y="14699"/>
                                </a:cubicBezTo>
                                <a:cubicBezTo>
                                  <a:pt x="3021" y="11782"/>
                                  <a:pt x="4742" y="9207"/>
                                  <a:pt x="6975" y="6974"/>
                                </a:cubicBezTo>
                                <a:cubicBezTo>
                                  <a:pt x="9207" y="4742"/>
                                  <a:pt x="11783"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7A46440" id="Group 3593" o:spid="_x0000_s1026" style="width:3.75pt;height:3.75pt;mso-position-horizontal-relative:char;mso-position-vertical-relative:line"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">
                <v:shape id="Shape 24" o:spid="_x0000_s1027" style="position:absolute;width:47625;height:47625;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" path="m23813,v3157,,6195,604,9112,1812c35842,3021,38418,4742,40651,6974v2232,2233,3953,4808,5161,7725c47021,17617,47625,20655,47625,23813v,3157,-604,6194,-1813,9112c44604,35842,42883,38417,40651,40650v-2233,2233,-4809,3953,-7726,5162c30008,47020,26970,47625,23813,47625v-3158,,-6196,-605,-9113,-1813c11783,44603,9207,42883,6975,40650,4742,38417,3021,35842,1813,32925,604,30007,,26970,,23813,,20655,604,17617,1813,14699,3021,11782,4742,9207,6975,6974,9207,4742,11783,3021,14700,1812,17617,604,20655,,23813,xe" fillcolor="black" stroked="f" strokeweight="0">
                  <v:stroke miterlimit="83231f" joinstyle="miter"/>
                  <v:path arrowok="t" textboxrect="0,0,47625,47625"/>
                </v:shape>
                <w10:anchorlock/>
              </v:group>
            </w:pict>
          </mc:Fallback>
        </mc:AlternateContent>
      </w:r>
      <w:r w:rsidRPr="00862FCB">
        <w:rPr>
          <w:sz w:val="32"/>
          <w:szCs w:val="32"/>
        </w:rPr>
        <w:t xml:space="preserve"> Enhances Biodiversity: Trees provide habitats for various species of birds and insects, enriching campus biodiversity.</w:t>
      </w:r>
    </w:p>
    <w:p w14:paraId="6AB79005" w14:textId="77777777" w:rsidR="007C7DC0" w:rsidRPr="007C7DC0" w:rsidRDefault="007C7DC0" w:rsidP="007C7DC0">
      <w:pPr>
        <w:pStyle w:val="Heading1"/>
        <w:numPr>
          <w:ilvl w:val="0"/>
          <w:numId w:val="0"/>
        </w:numPr>
        <w:spacing w:before="0" w:after="0"/>
        <w:jc w:val="left"/>
        <w:rPr>
          <w:bCs/>
          <w:sz w:val="32"/>
        </w:rPr>
      </w:pPr>
      <w:r w:rsidRPr="007C7DC0">
        <w:rPr>
          <w:rFonts w:eastAsia="Times New Roman" w:cs="Times New Roman"/>
          <w:bCs/>
          <w:sz w:val="32"/>
        </w:rPr>
        <w:t>2. Educational Value</w:t>
      </w:r>
    </w:p>
    <w:p w14:paraId="1F1D0E73" w14:textId="77777777" w:rsidR="007C7DC0" w:rsidRPr="007C7DC0" w:rsidRDefault="007C7DC0" w:rsidP="007C7DC0">
      <w:pPr>
        <w:spacing w:line="284" w:lineRule="auto"/>
        <w:ind w:left="254" w:hanging="254"/>
        <w:rPr>
          <w:sz w:val="32"/>
          <w:szCs w:val="32"/>
        </w:rPr>
      </w:pPr>
      <w:r w:rsidRPr="007C7DC0">
        <w:rPr>
          <w:rFonts w:ascii="Calibri" w:eastAsia="Calibri" w:hAnsi="Calibri" w:cs="Calibri"/>
          <w:noProof/>
          <w:sz w:val="32"/>
          <w:szCs w:val="32"/>
        </w:rPr>
        <mc:AlternateContent>
          <mc:Choice Requires="wpg">
            <w:drawing>
              <wp:inline distT="0" distB="0" distL="0" distR="0" wp14:anchorId="5C65AB3C" wp14:editId="4367120F">
                <wp:extent cx="47625" cy="47625"/>
                <wp:effectExtent l="0" t="0" r="0" b="0"/>
                <wp:docPr id="3595" name="Group 3595"/>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29" name="Shape 29"/>
                        <wps:cNvSpPr/>
                        <wps:spPr>
                          <a:xfrm>
                            <a:off x="0" y="0"/>
                            <a:ext cx="47625" cy="47625"/>
                          </a:xfrm>
                          <a:custGeom>
                            <a:avLst/>
                            <a:gdLst/>
                            <a:ahLst/>
                            <a:cxnLst/>
                            <a:rect l="0" t="0" r="0" b="0"/>
                            <a:pathLst>
                              <a:path w="47625" h="47625">
                                <a:moveTo>
                                  <a:pt x="23813" y="0"/>
                                </a:moveTo>
                                <a:cubicBezTo>
                                  <a:pt x="26970" y="0"/>
                                  <a:pt x="30008" y="604"/>
                                  <a:pt x="32925" y="1812"/>
                                </a:cubicBezTo>
                                <a:cubicBezTo>
                                  <a:pt x="35842" y="3021"/>
                                  <a:pt x="38418" y="4742"/>
                                  <a:pt x="40651" y="6974"/>
                                </a:cubicBezTo>
                                <a:cubicBezTo>
                                  <a:pt x="42883" y="9207"/>
                                  <a:pt x="44604" y="11782"/>
                                  <a:pt x="45812" y="14699"/>
                                </a:cubicBezTo>
                                <a:cubicBezTo>
                                  <a:pt x="47021" y="17617"/>
                                  <a:pt x="47625" y="20655"/>
                                  <a:pt x="47625" y="23813"/>
                                </a:cubicBezTo>
                                <a:cubicBezTo>
                                  <a:pt x="47625" y="26970"/>
                                  <a:pt x="47021" y="30007"/>
                                  <a:pt x="45812" y="32924"/>
                                </a:cubicBezTo>
                                <a:cubicBezTo>
                                  <a:pt x="44604" y="35842"/>
                                  <a:pt x="42883" y="38417"/>
                                  <a:pt x="40651" y="40650"/>
                                </a:cubicBezTo>
                                <a:cubicBezTo>
                                  <a:pt x="38418" y="42883"/>
                                  <a:pt x="35842" y="44603"/>
                                  <a:pt x="32925" y="45812"/>
                                </a:cubicBezTo>
                                <a:cubicBezTo>
                                  <a:pt x="30008" y="47020"/>
                                  <a:pt x="26970" y="47625"/>
                                  <a:pt x="23813" y="47625"/>
                                </a:cubicBezTo>
                                <a:cubicBezTo>
                                  <a:pt x="20655" y="47625"/>
                                  <a:pt x="17617" y="47020"/>
                                  <a:pt x="14700" y="45812"/>
                                </a:cubicBezTo>
                                <a:cubicBezTo>
                                  <a:pt x="11783" y="44603"/>
                                  <a:pt x="9207" y="42883"/>
                                  <a:pt x="6975" y="40650"/>
                                </a:cubicBezTo>
                                <a:cubicBezTo>
                                  <a:pt x="4742" y="38417"/>
                                  <a:pt x="3021" y="35842"/>
                                  <a:pt x="1813" y="32924"/>
                                </a:cubicBezTo>
                                <a:cubicBezTo>
                                  <a:pt x="604" y="30007"/>
                                  <a:pt x="0" y="26970"/>
                                  <a:pt x="0" y="23813"/>
                                </a:cubicBezTo>
                                <a:cubicBezTo>
                                  <a:pt x="0" y="20655"/>
                                  <a:pt x="604" y="17617"/>
                                  <a:pt x="1813" y="14699"/>
                                </a:cubicBezTo>
                                <a:cubicBezTo>
                                  <a:pt x="3021" y="11782"/>
                                  <a:pt x="4742" y="9207"/>
                                  <a:pt x="6975" y="6974"/>
                                </a:cubicBezTo>
                                <a:cubicBezTo>
                                  <a:pt x="9207" y="4742"/>
                                  <a:pt x="11783"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A200A47" id="Group 3595" o:spid="_x0000_s1026" style="width:3.75pt;height:3.75pt;mso-position-horizontal-relative:char;mso-position-vertical-relative:line"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">
                <v:shape id="Shape 29" o:spid="_x0000_s1027" style="position:absolute;width:47625;height:47625;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" path="m23813,v3157,,6195,604,9112,1812c35842,3021,38418,4742,40651,6974v2232,2233,3953,4808,5161,7725c47021,17617,47625,20655,47625,23813v,3157,-604,6194,-1813,9111c44604,35842,42883,38417,40651,40650v-2233,2233,-4809,3953,-7726,5162c30008,47020,26970,47625,23813,47625v-3158,,-6196,-605,-9113,-1813c11783,44603,9207,42883,6975,40650,4742,38417,3021,35842,1813,32924,604,30007,,26970,,23813,,20655,604,17617,1813,14699,3021,11782,4742,9207,6975,6974,9207,4742,11783,3021,14700,1812,17617,604,20655,,23813,xe" fillcolor="black" stroked="f" strokeweight="0">
                  <v:stroke miterlimit="83231f" joinstyle="miter"/>
                  <v:path arrowok="t" textboxrect="0,0,47625,47625"/>
                </v:shape>
                <w10:anchorlock/>
              </v:group>
            </w:pict>
          </mc:Fallback>
        </mc:AlternateContent>
      </w:r>
      <w:r w:rsidRPr="007C7DC0">
        <w:rPr>
          <w:sz w:val="32"/>
          <w:szCs w:val="32"/>
        </w:rPr>
        <w:t xml:space="preserve"> Practical Learning: Engineering students, especially those in fields like civil, environmental, or agricultural engineering, can apply concepts such as sustainable design, hydrology, and soil conservation.</w:t>
      </w:r>
    </w:p>
    <w:p w14:paraId="38C00434" w14:textId="77777777" w:rsidR="007C7DC0" w:rsidRPr="007C7DC0" w:rsidRDefault="007C7DC0" w:rsidP="007C7DC0">
      <w:pPr>
        <w:spacing w:line="284" w:lineRule="auto"/>
        <w:ind w:left="254" w:hanging="254"/>
        <w:rPr>
          <w:sz w:val="32"/>
          <w:szCs w:val="32"/>
        </w:rPr>
      </w:pPr>
      <w:r w:rsidRPr="007C7DC0">
        <w:rPr>
          <w:rFonts w:ascii="Calibri" w:eastAsia="Calibri" w:hAnsi="Calibri" w:cs="Calibri"/>
          <w:noProof/>
          <w:sz w:val="32"/>
          <w:szCs w:val="32"/>
        </w:rPr>
        <mc:AlternateContent>
          <mc:Choice Requires="wpg">
            <w:drawing>
              <wp:inline distT="0" distB="0" distL="0" distR="0" wp14:anchorId="642CAD8D" wp14:editId="210AEDD7">
                <wp:extent cx="47625" cy="47625"/>
                <wp:effectExtent l="0" t="0" r="0" b="0"/>
                <wp:docPr id="3596" name="Group 3596"/>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33" name="Shape 33"/>
                        <wps:cNvSpPr/>
                        <wps:spPr>
                          <a:xfrm>
                            <a:off x="0" y="0"/>
                            <a:ext cx="47625" cy="47625"/>
                          </a:xfrm>
                          <a:custGeom>
                            <a:avLst/>
                            <a:gdLst/>
                            <a:ahLst/>
                            <a:cxnLst/>
                            <a:rect l="0" t="0" r="0" b="0"/>
                            <a:pathLst>
                              <a:path w="47625" h="47625">
                                <a:moveTo>
                                  <a:pt x="23813" y="0"/>
                                </a:moveTo>
                                <a:cubicBezTo>
                                  <a:pt x="26970" y="0"/>
                                  <a:pt x="30008" y="604"/>
                                  <a:pt x="32925" y="1812"/>
                                </a:cubicBezTo>
                                <a:cubicBezTo>
                                  <a:pt x="35842" y="3020"/>
                                  <a:pt x="38418" y="4741"/>
                                  <a:pt x="40651" y="6974"/>
                                </a:cubicBezTo>
                                <a:cubicBezTo>
                                  <a:pt x="42883" y="9207"/>
                                  <a:pt x="44604" y="11782"/>
                                  <a:pt x="45812" y="14699"/>
                                </a:cubicBezTo>
                                <a:cubicBezTo>
                                  <a:pt x="47021" y="17617"/>
                                  <a:pt x="47625" y="20655"/>
                                  <a:pt x="47625" y="23813"/>
                                </a:cubicBezTo>
                                <a:cubicBezTo>
                                  <a:pt x="47625" y="26970"/>
                                  <a:pt x="47021" y="30007"/>
                                  <a:pt x="45812" y="32924"/>
                                </a:cubicBezTo>
                                <a:cubicBezTo>
                                  <a:pt x="44604" y="35842"/>
                                  <a:pt x="42883" y="38417"/>
                                  <a:pt x="40651" y="40650"/>
                                </a:cubicBezTo>
                                <a:cubicBezTo>
                                  <a:pt x="38418" y="42883"/>
                                  <a:pt x="35842" y="44603"/>
                                  <a:pt x="32925" y="45812"/>
                                </a:cubicBezTo>
                                <a:cubicBezTo>
                                  <a:pt x="30008" y="47020"/>
                                  <a:pt x="26970" y="47625"/>
                                  <a:pt x="23813" y="47625"/>
                                </a:cubicBezTo>
                                <a:cubicBezTo>
                                  <a:pt x="20655" y="47625"/>
                                  <a:pt x="17617" y="47020"/>
                                  <a:pt x="14700" y="45812"/>
                                </a:cubicBezTo>
                                <a:cubicBezTo>
                                  <a:pt x="11783" y="44603"/>
                                  <a:pt x="9207" y="42883"/>
                                  <a:pt x="6975" y="40650"/>
                                </a:cubicBezTo>
                                <a:cubicBezTo>
                                  <a:pt x="4742" y="38417"/>
                                  <a:pt x="3021" y="35842"/>
                                  <a:pt x="1813" y="32925"/>
                                </a:cubicBezTo>
                                <a:cubicBezTo>
                                  <a:pt x="604" y="30007"/>
                                  <a:pt x="0" y="26970"/>
                                  <a:pt x="0" y="23813"/>
                                </a:cubicBezTo>
                                <a:cubicBezTo>
                                  <a:pt x="0" y="20655"/>
                                  <a:pt x="604" y="17617"/>
                                  <a:pt x="1813" y="14699"/>
                                </a:cubicBezTo>
                                <a:cubicBezTo>
                                  <a:pt x="3021" y="11782"/>
                                  <a:pt x="4742" y="9207"/>
                                  <a:pt x="6975" y="6974"/>
                                </a:cubicBezTo>
                                <a:cubicBezTo>
                                  <a:pt x="9207" y="4741"/>
                                  <a:pt x="11783"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B4E2AF7" id="Group 3596" o:spid="_x0000_s1026" style="width:3.75pt;height:3.75pt;mso-position-horizontal-relative:char;mso-position-vertical-relative:line"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">
                <v:shape id="Shape 33" o:spid="_x0000_s1027" style="position:absolute;width:47625;height:47625;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" path="m23813,v3157,,6195,604,9112,1812c35842,3020,38418,4741,40651,6974v2232,2233,3953,4808,5161,7725c47021,17617,47625,20655,47625,23813v,3157,-604,6194,-1813,9111c44604,35842,42883,38417,40651,40650v-2233,2233,-4809,3953,-7726,5162c30008,47020,26970,47625,23813,47625v-3158,,-6196,-605,-9113,-1813c11783,44603,9207,42883,6975,40650,4742,38417,3021,35842,1813,32925,604,30007,,26970,,23813,,20655,604,17617,1813,14699,3021,11782,4742,9207,6975,6974,9207,4741,11783,3021,14700,1812,17617,604,20655,,23813,xe" fillcolor="black" stroked="f" strokeweight="0">
                  <v:stroke miterlimit="83231f" joinstyle="miter"/>
                  <v:path arrowok="t" textboxrect="0,0,47625,47625"/>
                </v:shape>
                <w10:anchorlock/>
              </v:group>
            </w:pict>
          </mc:Fallback>
        </mc:AlternateContent>
      </w:r>
      <w:r w:rsidRPr="007C7DC0">
        <w:rPr>
          <w:sz w:val="32"/>
          <w:szCs w:val="32"/>
        </w:rPr>
        <w:t xml:space="preserve"> Awareness and Responsibility: Engaging in tree plantation teaches students about ecological balance, encouraging them to take active roles in protecting the environment.</w:t>
      </w:r>
    </w:p>
    <w:p w14:paraId="5F57A4F6" w14:textId="77777777" w:rsidR="00862FCB" w:rsidRDefault="007C7DC0" w:rsidP="00862FCB">
      <w:pPr>
        <w:spacing w:line="284" w:lineRule="auto"/>
        <w:ind w:left="254" w:hanging="254"/>
        <w:rPr>
          <w:sz w:val="32"/>
          <w:szCs w:val="32"/>
        </w:rPr>
      </w:pPr>
      <w:r w:rsidRPr="007C7DC0">
        <w:rPr>
          <w:rFonts w:ascii="Calibri" w:eastAsia="Calibri" w:hAnsi="Calibri" w:cs="Calibri"/>
          <w:noProof/>
          <w:sz w:val="32"/>
          <w:szCs w:val="32"/>
        </w:rPr>
        <mc:AlternateContent>
          <mc:Choice Requires="wpg">
            <w:drawing>
              <wp:inline distT="0" distB="0" distL="0" distR="0" wp14:anchorId="3B530EFF" wp14:editId="7C7327D2">
                <wp:extent cx="47625" cy="47625"/>
                <wp:effectExtent l="0" t="0" r="0" b="0"/>
                <wp:docPr id="3597" name="Group 3597"/>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37" name="Shape 37"/>
                        <wps:cNvSpPr/>
                        <wps:spPr>
                          <a:xfrm>
                            <a:off x="0" y="0"/>
                            <a:ext cx="47625" cy="47625"/>
                          </a:xfrm>
                          <a:custGeom>
                            <a:avLst/>
                            <a:gdLst/>
                            <a:ahLst/>
                            <a:cxnLst/>
                            <a:rect l="0" t="0" r="0" b="0"/>
                            <a:pathLst>
                              <a:path w="47625" h="47625">
                                <a:moveTo>
                                  <a:pt x="23813" y="0"/>
                                </a:moveTo>
                                <a:cubicBezTo>
                                  <a:pt x="26970" y="0"/>
                                  <a:pt x="30008" y="604"/>
                                  <a:pt x="32925" y="1812"/>
                                </a:cubicBezTo>
                                <a:cubicBezTo>
                                  <a:pt x="35842" y="3021"/>
                                  <a:pt x="38418" y="4742"/>
                                  <a:pt x="40651" y="6974"/>
                                </a:cubicBezTo>
                                <a:cubicBezTo>
                                  <a:pt x="42883" y="9207"/>
                                  <a:pt x="44604" y="11782"/>
                                  <a:pt x="45812" y="14699"/>
                                </a:cubicBezTo>
                                <a:cubicBezTo>
                                  <a:pt x="47021" y="17616"/>
                                  <a:pt x="47625" y="20654"/>
                                  <a:pt x="47625" y="23813"/>
                                </a:cubicBezTo>
                                <a:cubicBezTo>
                                  <a:pt x="47625" y="26970"/>
                                  <a:pt x="47021" y="30007"/>
                                  <a:pt x="45812" y="32925"/>
                                </a:cubicBezTo>
                                <a:cubicBezTo>
                                  <a:pt x="44604" y="35842"/>
                                  <a:pt x="42883" y="38417"/>
                                  <a:pt x="40651" y="40650"/>
                                </a:cubicBezTo>
                                <a:cubicBezTo>
                                  <a:pt x="38418" y="42883"/>
                                  <a:pt x="35842" y="44603"/>
                                  <a:pt x="32925" y="45812"/>
                                </a:cubicBezTo>
                                <a:cubicBezTo>
                                  <a:pt x="30008" y="47020"/>
                                  <a:pt x="26970" y="47624"/>
                                  <a:pt x="23813" y="47625"/>
                                </a:cubicBezTo>
                                <a:cubicBezTo>
                                  <a:pt x="20655" y="47624"/>
                                  <a:pt x="17617" y="47020"/>
                                  <a:pt x="14700" y="45812"/>
                                </a:cubicBezTo>
                                <a:cubicBezTo>
                                  <a:pt x="11783" y="44603"/>
                                  <a:pt x="9207" y="42883"/>
                                  <a:pt x="6975" y="40650"/>
                                </a:cubicBezTo>
                                <a:cubicBezTo>
                                  <a:pt x="4742" y="38417"/>
                                  <a:pt x="3021" y="35842"/>
                                  <a:pt x="1813" y="32925"/>
                                </a:cubicBezTo>
                                <a:cubicBezTo>
                                  <a:pt x="604" y="30007"/>
                                  <a:pt x="0" y="26970"/>
                                  <a:pt x="0" y="23813"/>
                                </a:cubicBezTo>
                                <a:cubicBezTo>
                                  <a:pt x="0" y="20654"/>
                                  <a:pt x="604" y="17616"/>
                                  <a:pt x="1813" y="14699"/>
                                </a:cubicBezTo>
                                <a:cubicBezTo>
                                  <a:pt x="3021" y="11782"/>
                                  <a:pt x="4742" y="9207"/>
                                  <a:pt x="6975" y="6974"/>
                                </a:cubicBezTo>
                                <a:cubicBezTo>
                                  <a:pt x="9207" y="4742"/>
                                  <a:pt x="11783"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3EDEA2D" id="Group 3597" o:spid="_x0000_s1026" style="width:3.75pt;height:3.75pt;mso-position-horizontal-relative:char;mso-position-vertical-relative:line"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">
                <v:shape id="Shape 37" o:spid="_x0000_s1027" style="position:absolute;width:47625;height:47625;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" path="m23813,v3157,,6195,604,9112,1812c35842,3021,38418,4742,40651,6974v2232,2233,3953,4808,5161,7725c47021,17616,47625,20654,47625,23813v,3157,-604,6194,-1813,9112c44604,35842,42883,38417,40651,40650v-2233,2233,-4809,3953,-7726,5162c30008,47020,26970,47624,23813,47625v-3158,-1,-6196,-605,-9113,-1813c11783,44603,9207,42883,6975,40650,4742,38417,3021,35842,1813,32925,604,30007,,26970,,23813,,20654,604,17616,1813,14699,3021,11782,4742,9207,6975,6974,9207,4742,11783,3021,14700,1812,17617,604,20655,,23813,xe" fillcolor="black" stroked="f" strokeweight="0">
                  <v:stroke miterlimit="83231f" joinstyle="miter"/>
                  <v:path arrowok="t" textboxrect="0,0,47625,47625"/>
                </v:shape>
                <w10:anchorlock/>
              </v:group>
            </w:pict>
          </mc:Fallback>
        </mc:AlternateContent>
      </w:r>
      <w:r w:rsidRPr="007C7DC0">
        <w:rPr>
          <w:sz w:val="32"/>
          <w:szCs w:val="32"/>
        </w:rPr>
        <w:t xml:space="preserve"> Innovative Opportunities: The initiative can inspire projects related to renewable energy (e.g., solar panels integrated with tree canopies) or smart irrigation systems.</w:t>
      </w:r>
    </w:p>
    <w:p w14:paraId="511EDF70" w14:textId="340FDB2A" w:rsidR="007C7DC0" w:rsidRPr="00862FCB" w:rsidRDefault="007C7DC0" w:rsidP="00862FCB">
      <w:pPr>
        <w:spacing w:line="284" w:lineRule="auto"/>
        <w:ind w:left="254" w:hanging="254"/>
        <w:rPr>
          <w:b/>
          <w:bCs/>
          <w:sz w:val="32"/>
          <w:szCs w:val="32"/>
        </w:rPr>
      </w:pPr>
      <w:r w:rsidRPr="00862FCB">
        <w:rPr>
          <w:b/>
          <w:bCs/>
          <w:sz w:val="32"/>
          <w:szCs w:val="32"/>
        </w:rPr>
        <w:t>3. Community and Aesthetic Impact</w:t>
      </w:r>
    </w:p>
    <w:p w14:paraId="286EBB08" w14:textId="77777777" w:rsidR="007C7DC0" w:rsidRPr="007C7DC0" w:rsidRDefault="007C7DC0" w:rsidP="00862FCB">
      <w:pPr>
        <w:spacing w:line="284" w:lineRule="auto"/>
        <w:ind w:left="254" w:hanging="254"/>
        <w:rPr>
          <w:sz w:val="32"/>
          <w:szCs w:val="32"/>
        </w:rPr>
      </w:pPr>
      <w:r w:rsidRPr="007C7DC0">
        <w:rPr>
          <w:rFonts w:ascii="Calibri" w:eastAsia="Calibri" w:hAnsi="Calibri" w:cs="Calibri"/>
          <w:noProof/>
          <w:sz w:val="32"/>
          <w:szCs w:val="32"/>
        </w:rPr>
        <mc:AlternateContent>
          <mc:Choice Requires="wpg">
            <w:drawing>
              <wp:inline distT="0" distB="0" distL="0" distR="0" wp14:anchorId="68CBA5AA" wp14:editId="679F46B1">
                <wp:extent cx="47625" cy="47625"/>
                <wp:effectExtent l="0" t="0" r="0" b="0"/>
                <wp:docPr id="3598" name="Group 3598"/>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43" name="Shape 43"/>
                        <wps:cNvSpPr/>
                        <wps:spPr>
                          <a:xfrm>
                            <a:off x="0" y="0"/>
                            <a:ext cx="47625" cy="47625"/>
                          </a:xfrm>
                          <a:custGeom>
                            <a:avLst/>
                            <a:gdLst/>
                            <a:ahLst/>
                            <a:cxnLst/>
                            <a:rect l="0" t="0" r="0" b="0"/>
                            <a:pathLst>
                              <a:path w="47625" h="47625">
                                <a:moveTo>
                                  <a:pt x="23813" y="0"/>
                                </a:moveTo>
                                <a:cubicBezTo>
                                  <a:pt x="26970" y="0"/>
                                  <a:pt x="30008" y="605"/>
                                  <a:pt x="32925" y="1812"/>
                                </a:cubicBezTo>
                                <a:cubicBezTo>
                                  <a:pt x="35842" y="3021"/>
                                  <a:pt x="38418" y="4742"/>
                                  <a:pt x="40651" y="6975"/>
                                </a:cubicBezTo>
                                <a:cubicBezTo>
                                  <a:pt x="42883" y="9207"/>
                                  <a:pt x="44604" y="11782"/>
                                  <a:pt x="45812" y="14700"/>
                                </a:cubicBezTo>
                                <a:cubicBezTo>
                                  <a:pt x="47021" y="17618"/>
                                  <a:pt x="47625" y="20655"/>
                                  <a:pt x="47625" y="23813"/>
                                </a:cubicBezTo>
                                <a:cubicBezTo>
                                  <a:pt x="47625" y="26970"/>
                                  <a:pt x="47021" y="30007"/>
                                  <a:pt x="45812" y="32924"/>
                                </a:cubicBezTo>
                                <a:cubicBezTo>
                                  <a:pt x="44604" y="35842"/>
                                  <a:pt x="42883" y="38417"/>
                                  <a:pt x="40651" y="40650"/>
                                </a:cubicBezTo>
                                <a:cubicBezTo>
                                  <a:pt x="38418" y="42883"/>
                                  <a:pt x="35842" y="44603"/>
                                  <a:pt x="32925" y="45811"/>
                                </a:cubicBezTo>
                                <a:cubicBezTo>
                                  <a:pt x="30008" y="47020"/>
                                  <a:pt x="26970" y="47625"/>
                                  <a:pt x="23813" y="47625"/>
                                </a:cubicBezTo>
                                <a:cubicBezTo>
                                  <a:pt x="20655" y="47625"/>
                                  <a:pt x="17617" y="47020"/>
                                  <a:pt x="14700" y="45811"/>
                                </a:cubicBezTo>
                                <a:cubicBezTo>
                                  <a:pt x="11783" y="44603"/>
                                  <a:pt x="9207" y="42883"/>
                                  <a:pt x="6975" y="40650"/>
                                </a:cubicBezTo>
                                <a:cubicBezTo>
                                  <a:pt x="4742" y="38417"/>
                                  <a:pt x="3021" y="35842"/>
                                  <a:pt x="1813" y="32924"/>
                                </a:cubicBezTo>
                                <a:cubicBezTo>
                                  <a:pt x="604" y="30007"/>
                                  <a:pt x="0" y="26970"/>
                                  <a:pt x="0" y="23813"/>
                                </a:cubicBezTo>
                                <a:cubicBezTo>
                                  <a:pt x="0" y="20655"/>
                                  <a:pt x="604" y="17618"/>
                                  <a:pt x="1813" y="14700"/>
                                </a:cubicBezTo>
                                <a:cubicBezTo>
                                  <a:pt x="3021" y="11782"/>
                                  <a:pt x="4742" y="9207"/>
                                  <a:pt x="6975" y="6975"/>
                                </a:cubicBezTo>
                                <a:cubicBezTo>
                                  <a:pt x="9207" y="4742"/>
                                  <a:pt x="11783" y="3021"/>
                                  <a:pt x="14700" y="1812"/>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2CE7F99" id="Group 3598" o:spid="_x0000_s1026" style="width:3.75pt;height:3.75pt;mso-position-horizontal-relative:char;mso-position-vertical-relative:line"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">
                <v:shape id="Shape 43" o:spid="_x0000_s1027" style="position:absolute;width:47625;height:47625;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" path="m23813,v3157,,6195,605,9112,1812c35842,3021,38418,4742,40651,6975v2232,2232,3953,4807,5161,7725c47021,17618,47625,20655,47625,23813v,3157,-604,6194,-1813,9111c44604,35842,42883,38417,40651,40650v-2233,2233,-4809,3953,-7726,5161c30008,47020,26970,47625,23813,47625v-3158,,-6196,-605,-9113,-1814c11783,44603,9207,42883,6975,40650,4742,38417,3021,35842,1813,32924,604,30007,,26970,,23813,,20655,604,17618,1813,14700,3021,11782,4742,9207,6975,6975,9207,4742,11783,3021,14700,1812,17617,605,20655,,23813,xe" fillcolor="black" stroked="f" strokeweight="0">
                  <v:stroke miterlimit="83231f" joinstyle="miter"/>
                  <v:path arrowok="t" textboxrect="0,0,47625,47625"/>
                </v:shape>
                <w10:anchorlock/>
              </v:group>
            </w:pict>
          </mc:Fallback>
        </mc:AlternateContent>
      </w:r>
      <w:r w:rsidRPr="007C7DC0">
        <w:rPr>
          <w:sz w:val="32"/>
          <w:szCs w:val="32"/>
        </w:rPr>
        <w:t xml:space="preserve"> Campus Beautification: Trees enhance the visual appeal of the college, creating shaded areas for relaxation and study.</w:t>
      </w:r>
    </w:p>
    <w:p w14:paraId="49BEDB97" w14:textId="77777777" w:rsidR="00862FCB" w:rsidRDefault="007C7DC0" w:rsidP="007C7DC0">
      <w:pPr>
        <w:spacing w:line="284" w:lineRule="auto"/>
        <w:rPr>
          <w:sz w:val="32"/>
          <w:szCs w:val="32"/>
        </w:rPr>
      </w:pPr>
      <w:r w:rsidRPr="007C7DC0">
        <w:rPr>
          <w:rFonts w:ascii="Calibri" w:eastAsia="Calibri" w:hAnsi="Calibri" w:cs="Calibri"/>
          <w:noProof/>
          <w:sz w:val="32"/>
          <w:szCs w:val="32"/>
        </w:rPr>
        <mc:AlternateContent>
          <mc:Choice Requires="wpg">
            <w:drawing>
              <wp:inline distT="0" distB="0" distL="0" distR="0" wp14:anchorId="6467EFA1" wp14:editId="0260F2F2">
                <wp:extent cx="47625" cy="47625"/>
                <wp:effectExtent l="0" t="0" r="0" b="0"/>
                <wp:docPr id="3599" name="Group 3599"/>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46" name="Shape 46"/>
                        <wps:cNvSpPr/>
                        <wps:spPr>
                          <a:xfrm>
                            <a:off x="0" y="0"/>
                            <a:ext cx="47625" cy="47625"/>
                          </a:xfrm>
                          <a:custGeom>
                            <a:avLst/>
                            <a:gdLst/>
                            <a:ahLst/>
                            <a:cxnLst/>
                            <a:rect l="0" t="0" r="0" b="0"/>
                            <a:pathLst>
                              <a:path w="47625" h="47625">
                                <a:moveTo>
                                  <a:pt x="23813" y="0"/>
                                </a:moveTo>
                                <a:cubicBezTo>
                                  <a:pt x="26970" y="0"/>
                                  <a:pt x="30008" y="605"/>
                                  <a:pt x="32925" y="1812"/>
                                </a:cubicBezTo>
                                <a:cubicBezTo>
                                  <a:pt x="35842" y="3021"/>
                                  <a:pt x="38418" y="4742"/>
                                  <a:pt x="40651" y="6975"/>
                                </a:cubicBezTo>
                                <a:cubicBezTo>
                                  <a:pt x="42883" y="9207"/>
                                  <a:pt x="44604" y="11782"/>
                                  <a:pt x="45812" y="14699"/>
                                </a:cubicBezTo>
                                <a:cubicBezTo>
                                  <a:pt x="47021" y="17618"/>
                                  <a:pt x="47625" y="20655"/>
                                  <a:pt x="47625" y="23813"/>
                                </a:cubicBezTo>
                                <a:cubicBezTo>
                                  <a:pt x="47625" y="26970"/>
                                  <a:pt x="47021" y="30007"/>
                                  <a:pt x="45812" y="32924"/>
                                </a:cubicBezTo>
                                <a:cubicBezTo>
                                  <a:pt x="44604" y="35841"/>
                                  <a:pt x="42883" y="38417"/>
                                  <a:pt x="40651" y="40650"/>
                                </a:cubicBezTo>
                                <a:cubicBezTo>
                                  <a:pt x="38418" y="42883"/>
                                  <a:pt x="35842" y="44603"/>
                                  <a:pt x="32925" y="45811"/>
                                </a:cubicBezTo>
                                <a:cubicBezTo>
                                  <a:pt x="30008" y="47020"/>
                                  <a:pt x="26970" y="47624"/>
                                  <a:pt x="23813" y="47625"/>
                                </a:cubicBezTo>
                                <a:cubicBezTo>
                                  <a:pt x="20655" y="47624"/>
                                  <a:pt x="17617" y="47020"/>
                                  <a:pt x="14700" y="45811"/>
                                </a:cubicBezTo>
                                <a:cubicBezTo>
                                  <a:pt x="11783" y="44603"/>
                                  <a:pt x="9207" y="42883"/>
                                  <a:pt x="6975" y="40650"/>
                                </a:cubicBezTo>
                                <a:cubicBezTo>
                                  <a:pt x="4742" y="38417"/>
                                  <a:pt x="3021" y="35841"/>
                                  <a:pt x="1813" y="32924"/>
                                </a:cubicBezTo>
                                <a:cubicBezTo>
                                  <a:pt x="604" y="30007"/>
                                  <a:pt x="0" y="26970"/>
                                  <a:pt x="0" y="23813"/>
                                </a:cubicBezTo>
                                <a:cubicBezTo>
                                  <a:pt x="0" y="20655"/>
                                  <a:pt x="604" y="17618"/>
                                  <a:pt x="1813" y="14699"/>
                                </a:cubicBezTo>
                                <a:cubicBezTo>
                                  <a:pt x="3021" y="11782"/>
                                  <a:pt x="4742" y="9207"/>
                                  <a:pt x="6975" y="6975"/>
                                </a:cubicBezTo>
                                <a:cubicBezTo>
                                  <a:pt x="9207" y="4742"/>
                                  <a:pt x="11783" y="3021"/>
                                  <a:pt x="14700" y="1812"/>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E3A5648" id="Group 3599" o:spid="_x0000_s1026" style="width:3.75pt;height:3.75pt;mso-position-horizontal-relative:char;mso-position-vertical-relative:line"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">
                <v:shape id="Shape 46" o:spid="_x0000_s1027" style="position:absolute;width:47625;height:47625;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" path="m23813,v3157,,6195,605,9112,1812c35842,3021,38418,4742,40651,6975v2232,2232,3953,4807,5161,7724c47021,17618,47625,20655,47625,23813v,3157,-604,6194,-1813,9111c44604,35841,42883,38417,40651,40650v-2233,2233,-4809,3953,-7726,5161c30008,47020,26970,47624,23813,47625v-3158,-1,-6196,-605,-9113,-1814c11783,44603,9207,42883,6975,40650,4742,38417,3021,35841,1813,32924,604,30007,,26970,,23813,,20655,604,17618,1813,14699,3021,11782,4742,9207,6975,6975,9207,4742,11783,3021,14700,1812,17617,605,20655,,23813,xe" fillcolor="black" stroked="f" strokeweight="0">
                  <v:stroke miterlimit="83231f" joinstyle="miter"/>
                  <v:path arrowok="t" textboxrect="0,0,47625,47625"/>
                </v:shape>
                <w10:anchorlock/>
              </v:group>
            </w:pict>
          </mc:Fallback>
        </mc:AlternateContent>
      </w:r>
      <w:r w:rsidRPr="007C7DC0">
        <w:rPr>
          <w:sz w:val="32"/>
          <w:szCs w:val="32"/>
        </w:rPr>
        <w:t xml:space="preserve"> Community Building: The activity fosters teamwork among students, faculty, and staff, promoting a sense of belonging and cooperation. </w:t>
      </w:r>
    </w:p>
    <w:p w14:paraId="0892E57E" w14:textId="40604EE1" w:rsidR="007C7DC0" w:rsidRDefault="007C7DC0" w:rsidP="007C7DC0">
      <w:pPr>
        <w:spacing w:line="284" w:lineRule="auto"/>
        <w:rPr>
          <w:rFonts w:ascii="Calibri" w:eastAsia="Calibri" w:hAnsi="Calibri" w:cs="Calibri"/>
          <w:color w:val="737373"/>
          <w:sz w:val="32"/>
          <w:szCs w:val="32"/>
        </w:rPr>
      </w:pPr>
      <w:r w:rsidRPr="007C7DC0">
        <w:rPr>
          <w:rFonts w:ascii="Calibri" w:eastAsia="Calibri" w:hAnsi="Calibri" w:cs="Calibri"/>
          <w:noProof/>
          <w:sz w:val="32"/>
          <w:szCs w:val="32"/>
        </w:rPr>
        <mc:AlternateContent>
          <mc:Choice Requires="wpg">
            <w:drawing>
              <wp:inline distT="0" distB="0" distL="0" distR="0" wp14:anchorId="5C54E044" wp14:editId="3F2C6CF1">
                <wp:extent cx="47625" cy="47625"/>
                <wp:effectExtent l="0" t="0" r="0" b="0"/>
                <wp:docPr id="3601" name="Group 3601"/>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49" name="Shape 49"/>
                        <wps:cNvSpPr/>
                        <wps:spPr>
                          <a:xfrm>
                            <a:off x="0" y="0"/>
                            <a:ext cx="47625" cy="47625"/>
                          </a:xfrm>
                          <a:custGeom>
                            <a:avLst/>
                            <a:gdLst/>
                            <a:ahLst/>
                            <a:cxnLst/>
                            <a:rect l="0" t="0" r="0" b="0"/>
                            <a:pathLst>
                              <a:path w="47625" h="47625">
                                <a:moveTo>
                                  <a:pt x="23813" y="0"/>
                                </a:moveTo>
                                <a:cubicBezTo>
                                  <a:pt x="26970" y="0"/>
                                  <a:pt x="30008" y="604"/>
                                  <a:pt x="32925" y="1812"/>
                                </a:cubicBezTo>
                                <a:cubicBezTo>
                                  <a:pt x="35842" y="3021"/>
                                  <a:pt x="38418" y="4741"/>
                                  <a:pt x="40651" y="6974"/>
                                </a:cubicBezTo>
                                <a:cubicBezTo>
                                  <a:pt x="42883" y="9206"/>
                                  <a:pt x="44604" y="11781"/>
                                  <a:pt x="45812" y="14699"/>
                                </a:cubicBezTo>
                                <a:cubicBezTo>
                                  <a:pt x="47021" y="17617"/>
                                  <a:pt x="47625" y="20654"/>
                                  <a:pt x="47625" y="23813"/>
                                </a:cubicBezTo>
                                <a:cubicBezTo>
                                  <a:pt x="47625" y="26970"/>
                                  <a:pt x="47021" y="30007"/>
                                  <a:pt x="45812" y="32924"/>
                                </a:cubicBezTo>
                                <a:cubicBezTo>
                                  <a:pt x="44604" y="35841"/>
                                  <a:pt x="42883" y="38417"/>
                                  <a:pt x="40651" y="40650"/>
                                </a:cubicBezTo>
                                <a:cubicBezTo>
                                  <a:pt x="38418" y="42883"/>
                                  <a:pt x="35842" y="44603"/>
                                  <a:pt x="32925" y="45811"/>
                                </a:cubicBezTo>
                                <a:cubicBezTo>
                                  <a:pt x="30008" y="47020"/>
                                  <a:pt x="26970" y="47624"/>
                                  <a:pt x="23813" y="47625"/>
                                </a:cubicBezTo>
                                <a:cubicBezTo>
                                  <a:pt x="20655" y="47624"/>
                                  <a:pt x="17617" y="47020"/>
                                  <a:pt x="14700" y="45810"/>
                                </a:cubicBezTo>
                                <a:cubicBezTo>
                                  <a:pt x="11783" y="44603"/>
                                  <a:pt x="9207" y="42883"/>
                                  <a:pt x="6975" y="40650"/>
                                </a:cubicBezTo>
                                <a:cubicBezTo>
                                  <a:pt x="4742" y="38417"/>
                                  <a:pt x="3021" y="35841"/>
                                  <a:pt x="1813" y="32924"/>
                                </a:cubicBezTo>
                                <a:cubicBezTo>
                                  <a:pt x="604" y="30007"/>
                                  <a:pt x="0" y="26970"/>
                                  <a:pt x="0" y="23813"/>
                                </a:cubicBezTo>
                                <a:cubicBezTo>
                                  <a:pt x="0" y="20654"/>
                                  <a:pt x="604" y="17617"/>
                                  <a:pt x="1813" y="14699"/>
                                </a:cubicBezTo>
                                <a:cubicBezTo>
                                  <a:pt x="3021" y="11781"/>
                                  <a:pt x="4742" y="9206"/>
                                  <a:pt x="6975" y="6974"/>
                                </a:cubicBezTo>
                                <a:cubicBezTo>
                                  <a:pt x="9207" y="4741"/>
                                  <a:pt x="11783"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0D6BF31" id="Group 3601" o:spid="_x0000_s1026" style="width:3.75pt;height:3.75pt;mso-position-horizontal-relative:char;mso-position-vertical-relative:line"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">
                <v:shape id="Shape 49" o:spid="_x0000_s1027" style="position:absolute;width:47625;height:47625;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" path="m23813,v3157,,6195,604,9112,1812c35842,3021,38418,4741,40651,6974v2232,2232,3953,4807,5161,7725c47021,17617,47625,20654,47625,23813v,3157,-604,6194,-1813,9111c44604,35841,42883,38417,40651,40650v-2233,2233,-4809,3953,-7726,5161c30008,47020,26970,47624,23813,47625v-3158,-1,-6196,-605,-9113,-1815c11783,44603,9207,42883,6975,40650,4742,38417,3021,35841,1813,32924,604,30007,,26970,,23813,,20654,604,17617,1813,14699,3021,11781,4742,9206,6975,6974,9207,4741,11783,3021,14700,1812,17617,604,20655,,23813,xe" fillcolor="black" stroked="f" strokeweight="0">
                  <v:stroke miterlimit="83231f" joinstyle="miter"/>
                  <v:path arrowok="t" textboxrect="0,0,47625,47625"/>
                </v:shape>
                <w10:anchorlock/>
              </v:group>
            </w:pict>
          </mc:Fallback>
        </mc:AlternateContent>
      </w:r>
      <w:r w:rsidRPr="007C7DC0">
        <w:rPr>
          <w:sz w:val="32"/>
          <w:szCs w:val="32"/>
        </w:rPr>
        <w:t xml:space="preserve"> Long-term Legacy: Adopted trees symbolize the bond between students and the institution, leaving behind a lasting contribution for future generations.</w:t>
      </w:r>
      <w:r w:rsidRPr="007C7DC0">
        <w:rPr>
          <w:rFonts w:ascii="Calibri" w:eastAsia="Calibri" w:hAnsi="Calibri" w:cs="Calibri"/>
          <w:color w:val="737373"/>
          <w:sz w:val="32"/>
          <w:szCs w:val="32"/>
        </w:rPr>
        <w:t xml:space="preserve">                               </w:t>
      </w:r>
    </w:p>
    <w:p w14:paraId="35714045" w14:textId="77777777" w:rsidR="00862FCB" w:rsidRPr="007C7DC0" w:rsidRDefault="00862FCB" w:rsidP="007C7DC0">
      <w:pPr>
        <w:spacing w:line="284" w:lineRule="auto"/>
        <w:rPr>
          <w:sz w:val="32"/>
          <w:szCs w:val="32"/>
        </w:rPr>
      </w:pPr>
    </w:p>
    <w:p w14:paraId="067AD96F" w14:textId="77777777" w:rsidR="007C7DC0" w:rsidRPr="007C7DC0" w:rsidRDefault="007C7DC0" w:rsidP="00862FCB">
      <w:pPr>
        <w:widowControl/>
        <w:numPr>
          <w:ilvl w:val="0"/>
          <w:numId w:val="23"/>
        </w:numPr>
        <w:autoSpaceDE/>
        <w:autoSpaceDN/>
        <w:spacing w:line="259" w:lineRule="auto"/>
        <w:ind w:hanging="327"/>
        <w:rPr>
          <w:sz w:val="32"/>
          <w:szCs w:val="32"/>
        </w:rPr>
      </w:pPr>
      <w:r w:rsidRPr="007C7DC0">
        <w:rPr>
          <w:b/>
          <w:sz w:val="32"/>
          <w:szCs w:val="32"/>
        </w:rPr>
        <w:t>Practical and Cultural Relevance in India</w:t>
      </w:r>
    </w:p>
    <w:p w14:paraId="6D1A7592" w14:textId="77777777" w:rsidR="00862FCB" w:rsidRDefault="007C7DC0" w:rsidP="00862FCB">
      <w:pPr>
        <w:rPr>
          <w:sz w:val="32"/>
          <w:szCs w:val="32"/>
        </w:rPr>
      </w:pPr>
      <w:r w:rsidRPr="007C7DC0">
        <w:rPr>
          <w:rFonts w:ascii="Calibri" w:eastAsia="Calibri" w:hAnsi="Calibri" w:cs="Calibri"/>
          <w:noProof/>
          <w:sz w:val="32"/>
          <w:szCs w:val="32"/>
        </w:rPr>
        <mc:AlternateContent>
          <mc:Choice Requires="wpg">
            <w:drawing>
              <wp:inline distT="0" distB="0" distL="0" distR="0" wp14:anchorId="265C3B09" wp14:editId="3B5187CF">
                <wp:extent cx="47625" cy="47625"/>
                <wp:effectExtent l="0" t="0" r="0" b="0"/>
                <wp:docPr id="3744" name="Group 3744"/>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79" name="Shape 79"/>
                        <wps:cNvSpPr/>
                        <wps:spPr>
                          <a:xfrm>
                            <a:off x="0" y="0"/>
                            <a:ext cx="47625" cy="47625"/>
                          </a:xfrm>
                          <a:custGeom>
                            <a:avLst/>
                            <a:gdLst/>
                            <a:ahLst/>
                            <a:cxnLst/>
                            <a:rect l="0" t="0" r="0" b="0"/>
                            <a:pathLst>
                              <a:path w="47625" h="47625">
                                <a:moveTo>
                                  <a:pt x="23813" y="0"/>
                                </a:moveTo>
                                <a:cubicBezTo>
                                  <a:pt x="26970" y="0"/>
                                  <a:pt x="30008" y="604"/>
                                  <a:pt x="32925" y="1812"/>
                                </a:cubicBezTo>
                                <a:cubicBezTo>
                                  <a:pt x="35843" y="3021"/>
                                  <a:pt x="38418" y="4742"/>
                                  <a:pt x="40651" y="6974"/>
                                </a:cubicBezTo>
                                <a:cubicBezTo>
                                  <a:pt x="42883" y="9207"/>
                                  <a:pt x="44604" y="11782"/>
                                  <a:pt x="45812" y="14700"/>
                                </a:cubicBezTo>
                                <a:cubicBezTo>
                                  <a:pt x="47021" y="17617"/>
                                  <a:pt x="47625" y="20655"/>
                                  <a:pt x="47625" y="23813"/>
                                </a:cubicBezTo>
                                <a:cubicBezTo>
                                  <a:pt x="47625" y="26970"/>
                                  <a:pt x="47021" y="30008"/>
                                  <a:pt x="45812" y="32925"/>
                                </a:cubicBezTo>
                                <a:cubicBezTo>
                                  <a:pt x="44604" y="35842"/>
                                  <a:pt x="42883" y="38417"/>
                                  <a:pt x="40651" y="40650"/>
                                </a:cubicBezTo>
                                <a:cubicBezTo>
                                  <a:pt x="38418" y="42883"/>
                                  <a:pt x="35843" y="44604"/>
                                  <a:pt x="32925" y="45812"/>
                                </a:cubicBezTo>
                                <a:cubicBezTo>
                                  <a:pt x="30008" y="47021"/>
                                  <a:pt x="26970" y="47625"/>
                                  <a:pt x="23813" y="47625"/>
                                </a:cubicBezTo>
                                <a:cubicBezTo>
                                  <a:pt x="20655" y="47625"/>
                                  <a:pt x="17617" y="47021"/>
                                  <a:pt x="14700" y="45812"/>
                                </a:cubicBezTo>
                                <a:cubicBezTo>
                                  <a:pt x="11783" y="44604"/>
                                  <a:pt x="9207" y="42883"/>
                                  <a:pt x="6975" y="40650"/>
                                </a:cubicBezTo>
                                <a:cubicBezTo>
                                  <a:pt x="4742" y="38417"/>
                                  <a:pt x="3021" y="35842"/>
                                  <a:pt x="1813" y="32925"/>
                                </a:cubicBezTo>
                                <a:cubicBezTo>
                                  <a:pt x="604" y="30008"/>
                                  <a:pt x="0" y="26970"/>
                                  <a:pt x="0" y="23813"/>
                                </a:cubicBezTo>
                                <a:cubicBezTo>
                                  <a:pt x="0" y="20655"/>
                                  <a:pt x="604" y="17617"/>
                                  <a:pt x="1813" y="14700"/>
                                </a:cubicBezTo>
                                <a:cubicBezTo>
                                  <a:pt x="3021" y="11782"/>
                                  <a:pt x="4742" y="9207"/>
                                  <a:pt x="6975" y="6974"/>
                                </a:cubicBezTo>
                                <a:cubicBezTo>
                                  <a:pt x="9207" y="4742"/>
                                  <a:pt x="11783"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3667C63" id="Group 3744" o:spid="_x0000_s1026" style="width:3.75pt;height:3.75pt;mso-position-horizontal-relative:char;mso-position-vertical-relative:line"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">
                <v:shape id="Shape 79" o:spid="_x0000_s1027" style="position:absolute;width:47625;height:47625;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" path="m23813,v3157,,6195,604,9112,1812c35843,3021,38418,4742,40651,6974v2232,2233,3953,4808,5161,7726c47021,17617,47625,20655,47625,23813v,3157,-604,6195,-1813,9112c44604,35842,42883,38417,40651,40650v-2233,2233,-4808,3954,-7726,5162c30008,47021,26970,47625,23813,47625v-3158,,-6196,-604,-9113,-1813c11783,44604,9207,42883,6975,40650,4742,38417,3021,35842,1813,32925,604,30008,,26970,,23813,,20655,604,17617,1813,14700,3021,11782,4742,9207,6975,6974,9207,4742,11783,3021,14700,1812,17617,604,20655,,23813,xe" fillcolor="black" stroked="f" strokeweight="0">
                  <v:stroke miterlimit="83231f" joinstyle="miter"/>
                  <v:path arrowok="t" textboxrect="0,0,47625,47625"/>
                </v:shape>
                <w10:anchorlock/>
              </v:group>
            </w:pict>
          </mc:Fallback>
        </mc:AlternateContent>
      </w:r>
      <w:r w:rsidRPr="007C7DC0">
        <w:rPr>
          <w:sz w:val="32"/>
          <w:szCs w:val="32"/>
        </w:rPr>
        <w:t xml:space="preserve"> Sustainable Development Goals (SDGs): The activity aligns with India's commitment to SDG 13 (Climate Action) and SDG 15 (Life on Land). </w:t>
      </w:r>
    </w:p>
    <w:p w14:paraId="31F435D1" w14:textId="39FAFF21" w:rsidR="007C7DC0" w:rsidRPr="007C7DC0" w:rsidRDefault="007C7DC0" w:rsidP="007C7DC0">
      <w:pPr>
        <w:rPr>
          <w:sz w:val="32"/>
          <w:szCs w:val="32"/>
        </w:rPr>
      </w:pPr>
      <w:r w:rsidRPr="007C7DC0">
        <w:rPr>
          <w:rFonts w:ascii="Calibri" w:eastAsia="Calibri" w:hAnsi="Calibri" w:cs="Calibri"/>
          <w:noProof/>
          <w:sz w:val="32"/>
          <w:szCs w:val="32"/>
        </w:rPr>
        <mc:AlternateContent>
          <mc:Choice Requires="wpg">
            <w:drawing>
              <wp:inline distT="0" distB="0" distL="0" distR="0" wp14:anchorId="41D3EB3D" wp14:editId="79F4513B">
                <wp:extent cx="47625" cy="47625"/>
                <wp:effectExtent l="0" t="0" r="0" b="0"/>
                <wp:docPr id="3745" name="Group 3745"/>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82" name="Shape 82"/>
                        <wps:cNvSpPr/>
                        <wps:spPr>
                          <a:xfrm>
                            <a:off x="0" y="0"/>
                            <a:ext cx="47625" cy="47625"/>
                          </a:xfrm>
                          <a:custGeom>
                            <a:avLst/>
                            <a:gdLst/>
                            <a:ahLst/>
                            <a:cxnLst/>
                            <a:rect l="0" t="0" r="0" b="0"/>
                            <a:pathLst>
                              <a:path w="47625" h="47625">
                                <a:moveTo>
                                  <a:pt x="23813" y="0"/>
                                </a:moveTo>
                                <a:cubicBezTo>
                                  <a:pt x="26970" y="0"/>
                                  <a:pt x="30008" y="604"/>
                                  <a:pt x="32925" y="1812"/>
                                </a:cubicBezTo>
                                <a:cubicBezTo>
                                  <a:pt x="35843" y="3021"/>
                                  <a:pt x="38418" y="4742"/>
                                  <a:pt x="40651" y="6974"/>
                                </a:cubicBezTo>
                                <a:cubicBezTo>
                                  <a:pt x="42883" y="9207"/>
                                  <a:pt x="44604" y="11782"/>
                                  <a:pt x="45812" y="14699"/>
                                </a:cubicBezTo>
                                <a:cubicBezTo>
                                  <a:pt x="47021" y="17617"/>
                                  <a:pt x="47625" y="20655"/>
                                  <a:pt x="47625" y="23813"/>
                                </a:cubicBezTo>
                                <a:cubicBezTo>
                                  <a:pt x="47625" y="26970"/>
                                  <a:pt x="47021" y="30007"/>
                                  <a:pt x="45812" y="32925"/>
                                </a:cubicBezTo>
                                <a:cubicBezTo>
                                  <a:pt x="44604" y="35842"/>
                                  <a:pt x="42883" y="38417"/>
                                  <a:pt x="40651" y="40650"/>
                                </a:cubicBezTo>
                                <a:cubicBezTo>
                                  <a:pt x="38418" y="42883"/>
                                  <a:pt x="35843" y="44603"/>
                                  <a:pt x="32925" y="45812"/>
                                </a:cubicBezTo>
                                <a:cubicBezTo>
                                  <a:pt x="30008" y="47021"/>
                                  <a:pt x="26970" y="47625"/>
                                  <a:pt x="23813" y="47625"/>
                                </a:cubicBezTo>
                                <a:cubicBezTo>
                                  <a:pt x="20655" y="47625"/>
                                  <a:pt x="17617" y="47021"/>
                                  <a:pt x="14700" y="45812"/>
                                </a:cubicBezTo>
                                <a:cubicBezTo>
                                  <a:pt x="11783" y="44603"/>
                                  <a:pt x="9207" y="42883"/>
                                  <a:pt x="6975" y="40650"/>
                                </a:cubicBezTo>
                                <a:cubicBezTo>
                                  <a:pt x="4742" y="38417"/>
                                  <a:pt x="3021" y="35842"/>
                                  <a:pt x="1813" y="32925"/>
                                </a:cubicBezTo>
                                <a:cubicBezTo>
                                  <a:pt x="604" y="30007"/>
                                  <a:pt x="0" y="26970"/>
                                  <a:pt x="0" y="23813"/>
                                </a:cubicBezTo>
                                <a:cubicBezTo>
                                  <a:pt x="0" y="20655"/>
                                  <a:pt x="604" y="17617"/>
                                  <a:pt x="1813" y="14699"/>
                                </a:cubicBezTo>
                                <a:cubicBezTo>
                                  <a:pt x="3021" y="11782"/>
                                  <a:pt x="4742" y="9207"/>
                                  <a:pt x="6975" y="6974"/>
                                </a:cubicBezTo>
                                <a:cubicBezTo>
                                  <a:pt x="9207" y="4742"/>
                                  <a:pt x="11783"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23A7BBD" id="Group 3745" o:spid="_x0000_s1026" style="width:3.75pt;height:3.75pt;mso-position-horizontal-relative:char;mso-position-vertical-relative:line"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">
                <v:shape id="Shape 82" o:spid="_x0000_s1027" style="position:absolute;width:47625;height:47625;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" path="m23813,v3157,,6195,604,9112,1812c35843,3021,38418,4742,40651,6974v2232,2233,3953,4808,5161,7725c47021,17617,47625,20655,47625,23813v,3157,-604,6194,-1813,9112c44604,35842,42883,38417,40651,40650v-2233,2233,-4808,3953,-7726,5162c30008,47021,26970,47625,23813,47625v-3158,,-6196,-604,-9113,-1813c11783,44603,9207,42883,6975,40650,4742,38417,3021,35842,1813,32925,604,30007,,26970,,23813,,20655,604,17617,1813,14699,3021,11782,4742,9207,6975,6974,9207,4742,11783,3021,14700,1812,17617,604,20655,,23813,xe" fillcolor="black" stroked="f" strokeweight="0">
                  <v:stroke miterlimit="83231f" joinstyle="miter"/>
                  <v:path arrowok="t" textboxrect="0,0,47625,47625"/>
                </v:shape>
                <w10:anchorlock/>
              </v:group>
            </w:pict>
          </mc:Fallback>
        </mc:AlternateContent>
      </w:r>
      <w:r w:rsidRPr="007C7DC0">
        <w:rPr>
          <w:sz w:val="32"/>
          <w:szCs w:val="32"/>
        </w:rPr>
        <w:t xml:space="preserve"> Cultural Connection: Trees hold significant cultural and spiritual value in Indian traditions, emphasizing harmony with nature.</w:t>
      </w:r>
    </w:p>
    <w:p w14:paraId="00C15923" w14:textId="77777777" w:rsidR="007C7DC0" w:rsidRPr="007C7DC0" w:rsidRDefault="007C7DC0" w:rsidP="00862FCB">
      <w:pPr>
        <w:widowControl/>
        <w:numPr>
          <w:ilvl w:val="0"/>
          <w:numId w:val="23"/>
        </w:numPr>
        <w:autoSpaceDE/>
        <w:autoSpaceDN/>
        <w:spacing w:line="259" w:lineRule="auto"/>
        <w:ind w:hanging="327"/>
        <w:rPr>
          <w:sz w:val="32"/>
          <w:szCs w:val="32"/>
        </w:rPr>
      </w:pPr>
      <w:r w:rsidRPr="007C7DC0">
        <w:rPr>
          <w:b/>
          <w:sz w:val="32"/>
          <w:szCs w:val="32"/>
        </w:rPr>
        <w:t>Personal Development</w:t>
      </w:r>
    </w:p>
    <w:p w14:paraId="14854EC3" w14:textId="77777777" w:rsidR="007C7DC0" w:rsidRPr="007C7DC0" w:rsidRDefault="007C7DC0" w:rsidP="007C7DC0">
      <w:pPr>
        <w:rPr>
          <w:sz w:val="32"/>
          <w:szCs w:val="32"/>
        </w:rPr>
      </w:pPr>
      <w:r w:rsidRPr="007C7DC0">
        <w:rPr>
          <w:rFonts w:ascii="Calibri" w:eastAsia="Calibri" w:hAnsi="Calibri" w:cs="Calibri"/>
          <w:noProof/>
          <w:sz w:val="32"/>
          <w:szCs w:val="32"/>
        </w:rPr>
        <mc:AlternateContent>
          <mc:Choice Requires="wpg">
            <w:drawing>
              <wp:inline distT="0" distB="0" distL="0" distR="0" wp14:anchorId="2CDD4EFA" wp14:editId="412BA11D">
                <wp:extent cx="47625" cy="47625"/>
                <wp:effectExtent l="0" t="0" r="0" b="0"/>
                <wp:docPr id="3746" name="Group 3746"/>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87" name="Shape 87"/>
                        <wps:cNvSpPr/>
                        <wps:spPr>
                          <a:xfrm>
                            <a:off x="0" y="0"/>
                            <a:ext cx="47625" cy="47625"/>
                          </a:xfrm>
                          <a:custGeom>
                            <a:avLst/>
                            <a:gdLst/>
                            <a:ahLst/>
                            <a:cxnLst/>
                            <a:rect l="0" t="0" r="0" b="0"/>
                            <a:pathLst>
                              <a:path w="47625" h="47625">
                                <a:moveTo>
                                  <a:pt x="23813" y="0"/>
                                </a:moveTo>
                                <a:cubicBezTo>
                                  <a:pt x="26970" y="0"/>
                                  <a:pt x="30008" y="604"/>
                                  <a:pt x="32925" y="1812"/>
                                </a:cubicBezTo>
                                <a:cubicBezTo>
                                  <a:pt x="35843" y="3021"/>
                                  <a:pt x="38418" y="4742"/>
                                  <a:pt x="40651" y="6974"/>
                                </a:cubicBezTo>
                                <a:cubicBezTo>
                                  <a:pt x="42883" y="9207"/>
                                  <a:pt x="44604" y="11782"/>
                                  <a:pt x="45812" y="14700"/>
                                </a:cubicBezTo>
                                <a:cubicBezTo>
                                  <a:pt x="47021" y="17617"/>
                                  <a:pt x="47625" y="20655"/>
                                  <a:pt x="47625" y="23813"/>
                                </a:cubicBezTo>
                                <a:cubicBezTo>
                                  <a:pt x="47625" y="26970"/>
                                  <a:pt x="47021" y="30007"/>
                                  <a:pt x="45812" y="32925"/>
                                </a:cubicBezTo>
                                <a:cubicBezTo>
                                  <a:pt x="44604" y="35842"/>
                                  <a:pt x="42883" y="38417"/>
                                  <a:pt x="40651" y="40650"/>
                                </a:cubicBezTo>
                                <a:cubicBezTo>
                                  <a:pt x="38418" y="42883"/>
                                  <a:pt x="35843" y="44604"/>
                                  <a:pt x="32925" y="45812"/>
                                </a:cubicBezTo>
                                <a:cubicBezTo>
                                  <a:pt x="30008" y="47021"/>
                                  <a:pt x="26970" y="47625"/>
                                  <a:pt x="23813" y="47625"/>
                                </a:cubicBezTo>
                                <a:cubicBezTo>
                                  <a:pt x="20655" y="47625"/>
                                  <a:pt x="17617" y="47021"/>
                                  <a:pt x="14700" y="45812"/>
                                </a:cubicBezTo>
                                <a:cubicBezTo>
                                  <a:pt x="11783" y="44604"/>
                                  <a:pt x="9207" y="42883"/>
                                  <a:pt x="6975" y="40650"/>
                                </a:cubicBezTo>
                                <a:cubicBezTo>
                                  <a:pt x="4742" y="38417"/>
                                  <a:pt x="3021" y="35842"/>
                                  <a:pt x="1813" y="32925"/>
                                </a:cubicBezTo>
                                <a:cubicBezTo>
                                  <a:pt x="604" y="30007"/>
                                  <a:pt x="0" y="26970"/>
                                  <a:pt x="0" y="23813"/>
                                </a:cubicBezTo>
                                <a:cubicBezTo>
                                  <a:pt x="0" y="20655"/>
                                  <a:pt x="604" y="17617"/>
                                  <a:pt x="1813" y="14700"/>
                                </a:cubicBezTo>
                                <a:cubicBezTo>
                                  <a:pt x="3021" y="11782"/>
                                  <a:pt x="4742" y="9207"/>
                                  <a:pt x="6975" y="6974"/>
                                </a:cubicBezTo>
                                <a:cubicBezTo>
                                  <a:pt x="9207" y="4742"/>
                                  <a:pt x="11783"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22ED5E6" id="Group 3746" o:spid="_x0000_s1026" style="width:3.75pt;height:3.75pt;mso-position-horizontal-relative:char;mso-position-vertical-relative:line"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">
                <v:shape id="Shape 87" o:spid="_x0000_s1027" style="position:absolute;width:47625;height:47625;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" path="m23813,v3157,,6195,604,9112,1812c35843,3021,38418,4742,40651,6974v2232,2233,3953,4808,5161,7726c47021,17617,47625,20655,47625,23813v,3157,-604,6194,-1813,9112c44604,35842,42883,38417,40651,40650v-2233,2233,-4808,3954,-7726,5162c30008,47021,26970,47625,23813,47625v-3158,,-6196,-604,-9113,-1813c11783,44604,9207,42883,6975,40650,4742,38417,3021,35842,1813,32925,604,30007,,26970,,23813,,20655,604,17617,1813,14700,3021,11782,4742,9207,6975,6974,9207,4742,11783,3021,14700,1812,17617,604,20655,,23813,xe" fillcolor="black" stroked="f" strokeweight="0">
                  <v:stroke miterlimit="83231f" joinstyle="miter"/>
                  <v:path arrowok="t" textboxrect="0,0,47625,47625"/>
                </v:shape>
                <w10:anchorlock/>
              </v:group>
            </w:pict>
          </mc:Fallback>
        </mc:AlternateContent>
      </w:r>
      <w:r w:rsidRPr="007C7DC0">
        <w:rPr>
          <w:sz w:val="32"/>
          <w:szCs w:val="32"/>
        </w:rPr>
        <w:t xml:space="preserve"> Instills Discipline: Taking responsibility for a tree cultivates discipline and a sense of achievement.</w:t>
      </w:r>
    </w:p>
    <w:p w14:paraId="592B4769" w14:textId="77777777" w:rsidR="007C7DC0" w:rsidRPr="007C7DC0" w:rsidRDefault="007C7DC0" w:rsidP="007C7DC0">
      <w:pPr>
        <w:rPr>
          <w:sz w:val="32"/>
          <w:szCs w:val="32"/>
        </w:rPr>
      </w:pPr>
      <w:r w:rsidRPr="007C7DC0">
        <w:rPr>
          <w:rFonts w:ascii="Calibri" w:eastAsia="Calibri" w:hAnsi="Calibri" w:cs="Calibri"/>
          <w:noProof/>
          <w:sz w:val="32"/>
          <w:szCs w:val="32"/>
        </w:rPr>
        <mc:AlternateContent>
          <mc:Choice Requires="wpg">
            <w:drawing>
              <wp:inline distT="0" distB="0" distL="0" distR="0" wp14:anchorId="41D0BCA3" wp14:editId="7FE190A7">
                <wp:extent cx="47625" cy="47625"/>
                <wp:effectExtent l="0" t="0" r="0" b="0"/>
                <wp:docPr id="3747" name="Group 3747"/>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92" name="Shape 92"/>
                        <wps:cNvSpPr/>
                        <wps:spPr>
                          <a:xfrm>
                            <a:off x="0" y="0"/>
                            <a:ext cx="47625" cy="47625"/>
                          </a:xfrm>
                          <a:custGeom>
                            <a:avLst/>
                            <a:gdLst/>
                            <a:ahLst/>
                            <a:cxnLst/>
                            <a:rect l="0" t="0" r="0" b="0"/>
                            <a:pathLst>
                              <a:path w="47625" h="47625">
                                <a:moveTo>
                                  <a:pt x="23813" y="0"/>
                                </a:moveTo>
                                <a:cubicBezTo>
                                  <a:pt x="26970" y="0"/>
                                  <a:pt x="30008" y="604"/>
                                  <a:pt x="32925" y="1812"/>
                                </a:cubicBezTo>
                                <a:cubicBezTo>
                                  <a:pt x="35843" y="3021"/>
                                  <a:pt x="38418" y="4741"/>
                                  <a:pt x="40651" y="6974"/>
                                </a:cubicBezTo>
                                <a:cubicBezTo>
                                  <a:pt x="42883" y="9207"/>
                                  <a:pt x="44604" y="11781"/>
                                  <a:pt x="45812" y="14699"/>
                                </a:cubicBezTo>
                                <a:cubicBezTo>
                                  <a:pt x="47021" y="17616"/>
                                  <a:pt x="47625" y="20654"/>
                                  <a:pt x="47625" y="23813"/>
                                </a:cubicBezTo>
                                <a:cubicBezTo>
                                  <a:pt x="47625" y="26970"/>
                                  <a:pt x="47021" y="30007"/>
                                  <a:pt x="45812" y="32924"/>
                                </a:cubicBezTo>
                                <a:cubicBezTo>
                                  <a:pt x="44604" y="35842"/>
                                  <a:pt x="42883" y="38417"/>
                                  <a:pt x="40651" y="40650"/>
                                </a:cubicBezTo>
                                <a:cubicBezTo>
                                  <a:pt x="38418" y="42883"/>
                                  <a:pt x="35843" y="44603"/>
                                  <a:pt x="32925" y="45812"/>
                                </a:cubicBezTo>
                                <a:cubicBezTo>
                                  <a:pt x="30008" y="47020"/>
                                  <a:pt x="26970" y="47624"/>
                                  <a:pt x="23813" y="47625"/>
                                </a:cubicBezTo>
                                <a:cubicBezTo>
                                  <a:pt x="20655" y="47624"/>
                                  <a:pt x="17617" y="47020"/>
                                  <a:pt x="14700" y="45812"/>
                                </a:cubicBezTo>
                                <a:cubicBezTo>
                                  <a:pt x="11783" y="44603"/>
                                  <a:pt x="9207" y="42883"/>
                                  <a:pt x="6975" y="40650"/>
                                </a:cubicBezTo>
                                <a:cubicBezTo>
                                  <a:pt x="4742" y="38417"/>
                                  <a:pt x="3021" y="35842"/>
                                  <a:pt x="1813" y="32924"/>
                                </a:cubicBezTo>
                                <a:cubicBezTo>
                                  <a:pt x="604" y="30007"/>
                                  <a:pt x="0" y="26970"/>
                                  <a:pt x="0" y="23813"/>
                                </a:cubicBezTo>
                                <a:cubicBezTo>
                                  <a:pt x="0" y="20654"/>
                                  <a:pt x="604" y="17616"/>
                                  <a:pt x="1813" y="14699"/>
                                </a:cubicBezTo>
                                <a:cubicBezTo>
                                  <a:pt x="3021" y="11781"/>
                                  <a:pt x="4742" y="9207"/>
                                  <a:pt x="6975" y="6974"/>
                                </a:cubicBezTo>
                                <a:cubicBezTo>
                                  <a:pt x="9207" y="4741"/>
                                  <a:pt x="11783"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64D8656" id="Group 3747" o:spid="_x0000_s1026" style="width:3.75pt;height:3.75pt;mso-position-horizontal-relative:char;mso-position-vertical-relative:line"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">
                <v:shape id="Shape 92" o:spid="_x0000_s1027" style="position:absolute;width:47625;height:47625;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" path="m23813,v3157,,6195,604,9112,1812c35843,3021,38418,4741,40651,6974v2232,2233,3953,4807,5161,7725c47021,17616,47625,20654,47625,23813v,3157,-604,6194,-1813,9111c44604,35842,42883,38417,40651,40650v-2233,2233,-4808,3953,-7726,5162c30008,47020,26970,47624,23813,47625v-3158,-1,-6196,-605,-9113,-1813c11783,44603,9207,42883,6975,40650,4742,38417,3021,35842,1813,32924,604,30007,,26970,,23813,,20654,604,17616,1813,14699,3021,11781,4742,9207,6975,6974,9207,4741,11783,3021,14700,1812,17617,604,20655,,23813,xe" fillcolor="black" stroked="f" strokeweight="0">
                  <v:stroke miterlimit="83231f" joinstyle="miter"/>
                  <v:path arrowok="t" textboxrect="0,0,47625,47625"/>
                </v:shape>
                <w10:anchorlock/>
              </v:group>
            </w:pict>
          </mc:Fallback>
        </mc:AlternateContent>
      </w:r>
      <w:r w:rsidRPr="007C7DC0">
        <w:rPr>
          <w:sz w:val="32"/>
          <w:szCs w:val="32"/>
        </w:rPr>
        <w:t xml:space="preserve"> Fosters Emotional Connection: Watching a tree grow builds empathy and appreciation for nature’s processes.</w:t>
      </w:r>
    </w:p>
    <w:p w14:paraId="6A042CE7" w14:textId="6C5F71CD" w:rsidR="00617FE4" w:rsidRPr="007C7DC0" w:rsidRDefault="007C7DC0" w:rsidP="007C7DC0">
      <w:pPr>
        <w:rPr>
          <w:ins w:id="714" w:author="Manoj Kumar" w:date="2024-03-07T16:29:00Z"/>
          <w:b/>
          <w:bCs/>
          <w:iCs/>
          <w:sz w:val="24"/>
          <w:szCs w:val="24"/>
        </w:rPr>
        <w:sectPr w:rsidR="00617FE4" w:rsidRPr="007C7DC0" w:rsidSect="00BA1532">
          <w:headerReference w:type="first" r:id="rId20"/>
          <w:pgSz w:w="11909" w:h="16834" w:code="9"/>
          <w:pgMar w:top="1440" w:right="1440" w:bottom="1440" w:left="1613" w:header="708" w:footer="708" w:gutter="0"/>
          <w:cols w:space="708"/>
          <w:titlePg/>
          <w:docGrid w:linePitch="360"/>
          <w:sectPrChange w:id="729" w:author="Manoj Kumar" w:date="2024-03-07T16:39:00Z">
            <w:sectPr w:rsidR="00617FE4" w:rsidRPr="007C7DC0" w:rsidSect="00BA1532">
              <w:pgMar w:top="1440" w:right="1440" w:bottom="576" w:left="1584" w:header="708" w:footer="708" w:gutter="0"/>
              <w:titlePg w:val="0"/>
            </w:sectPr>
          </w:sectPrChange>
        </w:sectPr>
      </w:pPr>
      <w:r w:rsidRPr="007C7DC0">
        <w:rPr>
          <w:sz w:val="32"/>
          <w:szCs w:val="32"/>
        </w:rPr>
        <w:t>Tree plantation and adoption in an engineering college is not just an act of environmental conservation but also an investment in the holistic development of students and the campus ecosystem.</w:t>
      </w:r>
    </w:p>
    <w:p w14:paraId="3C252DCB" w14:textId="461954EA" w:rsidR="0031304F" w:rsidRDefault="0031304F" w:rsidP="00B46100">
      <w:pPr>
        <w:spacing w:line="259" w:lineRule="auto"/>
        <w:ind w:left="3061"/>
      </w:pPr>
      <w:r>
        <w:rPr>
          <w:sz w:val="48"/>
          <w:u w:val="single" w:color="000000"/>
        </w:rPr>
        <w:lastRenderedPageBreak/>
        <w:t xml:space="preserve">ACTIVITY – 2 </w:t>
      </w:r>
    </w:p>
    <w:p w14:paraId="36173722" w14:textId="77777777" w:rsidR="0031304F" w:rsidRPr="0031304F" w:rsidRDefault="0031304F">
      <w:pPr>
        <w:pStyle w:val="Title"/>
        <w:spacing w:before="0" w:after="0"/>
        <w:rPr>
          <w:ins w:id="730" w:author="Manoj Kumar" w:date="2024-03-07T16:14:00Z"/>
          <w:bCs/>
          <w:sz w:val="48"/>
          <w:szCs w:val="48"/>
          <w:u w:val="single"/>
        </w:rPr>
        <w:pPrChange w:id="731" w:author="Manoj Kumar" w:date="2024-03-07T16:29:00Z">
          <w:pPr>
            <w:spacing w:before="59"/>
            <w:ind w:left="486" w:right="483"/>
            <w:jc w:val="center"/>
          </w:pPr>
        </w:pPrChange>
      </w:pPr>
      <w:ins w:id="732" w:author="Manoj Kumar" w:date="2024-03-07T16:14:00Z">
        <w:r w:rsidRPr="0031304F">
          <w:rPr>
            <w:b w:val="0"/>
            <w:bCs/>
            <w:sz w:val="48"/>
            <w:szCs w:val="48"/>
            <w:u w:val="single"/>
          </w:rPr>
          <w:t>Heritage walks and crafts corner</w:t>
        </w:r>
      </w:ins>
    </w:p>
    <w:p w14:paraId="79E18C1F" w14:textId="77777777" w:rsidR="00B46100" w:rsidRDefault="00B46100" w:rsidP="0031304F">
      <w:pPr>
        <w:pStyle w:val="Heading2"/>
        <w:numPr>
          <w:ilvl w:val="0"/>
          <w:numId w:val="0"/>
        </w:numPr>
        <w:spacing w:before="0" w:after="0"/>
        <w:ind w:left="864" w:hanging="864"/>
        <w:rPr>
          <w:b w:val="0"/>
          <w:bCs/>
          <w:sz w:val="36"/>
          <w:szCs w:val="36"/>
        </w:rPr>
      </w:pPr>
      <w:r>
        <w:rPr>
          <w:b w:val="0"/>
          <w:bCs/>
          <w:sz w:val="36"/>
          <w:szCs w:val="36"/>
        </w:rPr>
        <w:t xml:space="preserve">       </w:t>
      </w:r>
      <w:r w:rsidR="0031304F" w:rsidRPr="0031304F">
        <w:rPr>
          <w:b w:val="0"/>
          <w:bCs/>
          <w:sz w:val="36"/>
          <w:szCs w:val="36"/>
        </w:rPr>
        <w:t xml:space="preserve">Heritage Walks and Crafts Corner: Unearthing Culture </w:t>
      </w:r>
      <w:r w:rsidR="0031304F">
        <w:rPr>
          <w:b w:val="0"/>
          <w:bCs/>
          <w:sz w:val="36"/>
          <w:szCs w:val="36"/>
        </w:rPr>
        <w:t xml:space="preserve">       </w:t>
      </w:r>
      <w:r>
        <w:rPr>
          <w:b w:val="0"/>
          <w:bCs/>
          <w:sz w:val="36"/>
          <w:szCs w:val="36"/>
        </w:rPr>
        <w:t xml:space="preserve">   </w:t>
      </w:r>
    </w:p>
    <w:p w14:paraId="74556D37" w14:textId="59808A3C" w:rsidR="0031304F" w:rsidRPr="0031304F" w:rsidRDefault="00B46100" w:rsidP="00B46100">
      <w:pPr>
        <w:pStyle w:val="Heading2"/>
        <w:numPr>
          <w:ilvl w:val="0"/>
          <w:numId w:val="0"/>
        </w:numPr>
        <w:spacing w:before="0" w:after="0"/>
        <w:ind w:left="864" w:hanging="864"/>
        <w:rPr>
          <w:b w:val="0"/>
          <w:bCs/>
          <w:sz w:val="36"/>
          <w:szCs w:val="36"/>
        </w:rPr>
      </w:pPr>
      <w:r>
        <w:rPr>
          <w:b w:val="0"/>
          <w:bCs/>
          <w:sz w:val="36"/>
          <w:szCs w:val="36"/>
        </w:rPr>
        <w:t xml:space="preserve">                                 </w:t>
      </w:r>
      <w:r w:rsidR="0031304F" w:rsidRPr="0031304F">
        <w:rPr>
          <w:b w:val="0"/>
          <w:bCs/>
          <w:sz w:val="36"/>
          <w:szCs w:val="36"/>
        </w:rPr>
        <w:t>and Craftsmanship</w:t>
      </w:r>
    </w:p>
    <w:p w14:paraId="42325828" w14:textId="4FDCF085" w:rsidR="00B46100" w:rsidRPr="00541E5F" w:rsidRDefault="0031304F" w:rsidP="00541E5F">
      <w:pPr>
        <w:pStyle w:val="Heading1"/>
        <w:numPr>
          <w:ilvl w:val="0"/>
          <w:numId w:val="0"/>
        </w:numPr>
        <w:shd w:val="clear" w:color="auto" w:fill="FFFFFF"/>
        <w:spacing w:before="0" w:after="0"/>
        <w:ind w:left="432" w:hanging="432"/>
        <w:jc w:val="left"/>
        <w:rPr>
          <w:rFonts w:cs="Times New Roman"/>
          <w:szCs w:val="36"/>
        </w:rPr>
      </w:pPr>
      <w:r w:rsidRPr="00541E5F">
        <w:rPr>
          <w:rStyle w:val="mw-page-title-main"/>
          <w:rFonts w:cs="Times New Roman"/>
          <w:szCs w:val="36"/>
        </w:rPr>
        <w:t>Veerabhadra Temple, Lepakshi</w:t>
      </w:r>
      <w:r w:rsidR="00B46100" w:rsidRPr="00541E5F">
        <w:t xml:space="preserve">                         </w:t>
      </w:r>
    </w:p>
    <w:p w14:paraId="4E4EAF6A" w14:textId="77777777" w:rsidR="00B46100" w:rsidRPr="00B46100" w:rsidRDefault="00B46100" w:rsidP="00B46100">
      <w:pPr>
        <w:rPr>
          <w:color w:val="000000" w:themeColor="text1"/>
          <w:sz w:val="32"/>
          <w:szCs w:val="32"/>
          <w:lang w:val="en-IN"/>
        </w:rPr>
      </w:pPr>
      <w:r w:rsidRPr="00B46100">
        <w:rPr>
          <w:color w:val="000000" w:themeColor="text1"/>
          <w:sz w:val="32"/>
          <w:szCs w:val="32"/>
          <w:lang w:val="en-IN"/>
        </w:rPr>
        <w:t>Veerabhadra temple is a </w:t>
      </w:r>
      <w:r w:rsidRPr="00B46100">
        <w:rPr>
          <w:color w:val="000000" w:themeColor="text1"/>
          <w:sz w:val="32"/>
          <w:szCs w:val="32"/>
          <w:lang w:val="en-IN"/>
        </w:rPr>
        <w:fldChar w:fldCharType="begin"/>
      </w:r>
      <w:r w:rsidRPr="00B46100">
        <w:rPr>
          <w:color w:val="000000" w:themeColor="text1"/>
          <w:sz w:val="32"/>
          <w:szCs w:val="32"/>
          <w:lang w:val="en-IN"/>
        </w:rPr>
        <w:instrText>HYPERLINK "https://en.wikipedia.org/wiki/Hindu_temple" \o "Hindu temple"</w:instrText>
      </w:r>
      <w:r w:rsidRPr="00B46100">
        <w:rPr>
          <w:color w:val="000000" w:themeColor="text1"/>
          <w:sz w:val="32"/>
          <w:szCs w:val="32"/>
          <w:lang w:val="en-IN"/>
        </w:rPr>
      </w:r>
      <w:r w:rsidRPr="00B46100">
        <w:rPr>
          <w:color w:val="000000" w:themeColor="text1"/>
          <w:sz w:val="32"/>
          <w:szCs w:val="32"/>
          <w:lang w:val="en-IN"/>
        </w:rPr>
        <w:fldChar w:fldCharType="separate"/>
      </w:r>
      <w:r w:rsidRPr="00B46100">
        <w:rPr>
          <w:rStyle w:val="Hyperlink"/>
          <w:color w:val="000000" w:themeColor="text1"/>
          <w:sz w:val="32"/>
          <w:szCs w:val="32"/>
          <w:u w:val="none"/>
          <w:lang w:val="en-IN"/>
        </w:rPr>
        <w:t>Hindu temple</w:t>
      </w:r>
      <w:r w:rsidRPr="00B46100">
        <w:rPr>
          <w:color w:val="000000" w:themeColor="text1"/>
          <w:sz w:val="32"/>
          <w:szCs w:val="32"/>
        </w:rPr>
        <w:fldChar w:fldCharType="end"/>
      </w:r>
      <w:r w:rsidRPr="00B46100">
        <w:rPr>
          <w:color w:val="000000" w:themeColor="text1"/>
          <w:sz w:val="32"/>
          <w:szCs w:val="32"/>
          <w:lang w:val="en-IN"/>
        </w:rPr>
        <w:t> located in the </w:t>
      </w:r>
      <w:r w:rsidRPr="00B46100">
        <w:rPr>
          <w:color w:val="000000" w:themeColor="text1"/>
          <w:sz w:val="32"/>
          <w:szCs w:val="32"/>
          <w:lang w:val="en-IN"/>
        </w:rPr>
        <w:fldChar w:fldCharType="begin"/>
      </w:r>
      <w:r w:rsidRPr="00B46100">
        <w:rPr>
          <w:color w:val="000000" w:themeColor="text1"/>
          <w:sz w:val="32"/>
          <w:szCs w:val="32"/>
          <w:lang w:val="en-IN"/>
        </w:rPr>
        <w:instrText>HYPERLINK "https://en.wikipedia.org/wiki/Lepakshi" \o "Lepakshi"</w:instrText>
      </w:r>
      <w:r w:rsidRPr="00B46100">
        <w:rPr>
          <w:color w:val="000000" w:themeColor="text1"/>
          <w:sz w:val="32"/>
          <w:szCs w:val="32"/>
          <w:lang w:val="en-IN"/>
        </w:rPr>
      </w:r>
      <w:r w:rsidRPr="00B46100">
        <w:rPr>
          <w:color w:val="000000" w:themeColor="text1"/>
          <w:sz w:val="32"/>
          <w:szCs w:val="32"/>
          <w:lang w:val="en-IN"/>
        </w:rPr>
        <w:fldChar w:fldCharType="separate"/>
      </w:r>
      <w:r w:rsidRPr="00B46100">
        <w:rPr>
          <w:rStyle w:val="Hyperlink"/>
          <w:color w:val="000000" w:themeColor="text1"/>
          <w:sz w:val="32"/>
          <w:szCs w:val="32"/>
          <w:u w:val="none"/>
          <w:lang w:val="en-IN"/>
        </w:rPr>
        <w:t>Lepakshi</w:t>
      </w:r>
      <w:r w:rsidRPr="00B46100">
        <w:rPr>
          <w:color w:val="000000" w:themeColor="text1"/>
          <w:sz w:val="32"/>
          <w:szCs w:val="32"/>
        </w:rPr>
        <w:fldChar w:fldCharType="end"/>
      </w:r>
      <w:r w:rsidRPr="00B46100">
        <w:rPr>
          <w:color w:val="000000" w:themeColor="text1"/>
          <w:sz w:val="32"/>
          <w:szCs w:val="32"/>
          <w:lang w:val="en-IN"/>
        </w:rPr>
        <w:t>, in the state of </w:t>
      </w:r>
      <w:r w:rsidRPr="00B46100">
        <w:rPr>
          <w:color w:val="000000" w:themeColor="text1"/>
          <w:sz w:val="32"/>
          <w:szCs w:val="32"/>
          <w:lang w:val="en-IN"/>
        </w:rPr>
        <w:fldChar w:fldCharType="begin"/>
      </w:r>
      <w:r w:rsidRPr="00B46100">
        <w:rPr>
          <w:color w:val="000000" w:themeColor="text1"/>
          <w:sz w:val="32"/>
          <w:szCs w:val="32"/>
          <w:lang w:val="en-IN"/>
        </w:rPr>
        <w:instrText>HYPERLINK "https://en.wikipedia.org/wiki/Andhra_Pradesh" \o "Andhra Pradesh"</w:instrText>
      </w:r>
      <w:r w:rsidRPr="00B46100">
        <w:rPr>
          <w:color w:val="000000" w:themeColor="text1"/>
          <w:sz w:val="32"/>
          <w:szCs w:val="32"/>
          <w:lang w:val="en-IN"/>
        </w:rPr>
      </w:r>
      <w:r w:rsidRPr="00B46100">
        <w:rPr>
          <w:color w:val="000000" w:themeColor="text1"/>
          <w:sz w:val="32"/>
          <w:szCs w:val="32"/>
          <w:lang w:val="en-IN"/>
        </w:rPr>
        <w:fldChar w:fldCharType="separate"/>
      </w:r>
      <w:r w:rsidRPr="00B46100">
        <w:rPr>
          <w:rStyle w:val="Hyperlink"/>
          <w:color w:val="000000" w:themeColor="text1"/>
          <w:sz w:val="32"/>
          <w:szCs w:val="32"/>
          <w:u w:val="none"/>
          <w:lang w:val="en-IN"/>
        </w:rPr>
        <w:t>Andhra Pradesh</w:t>
      </w:r>
      <w:r w:rsidRPr="00B46100">
        <w:rPr>
          <w:color w:val="000000" w:themeColor="text1"/>
          <w:sz w:val="32"/>
          <w:szCs w:val="32"/>
        </w:rPr>
        <w:fldChar w:fldCharType="end"/>
      </w:r>
      <w:r w:rsidRPr="00B46100">
        <w:rPr>
          <w:color w:val="000000" w:themeColor="text1"/>
          <w:sz w:val="32"/>
          <w:szCs w:val="32"/>
          <w:lang w:val="en-IN"/>
        </w:rPr>
        <w:t>, </w:t>
      </w:r>
      <w:r w:rsidRPr="00B46100">
        <w:rPr>
          <w:color w:val="000000" w:themeColor="text1"/>
          <w:sz w:val="32"/>
          <w:szCs w:val="32"/>
          <w:lang w:val="en-IN"/>
        </w:rPr>
        <w:fldChar w:fldCharType="begin"/>
      </w:r>
      <w:r w:rsidRPr="00B46100">
        <w:rPr>
          <w:color w:val="000000" w:themeColor="text1"/>
          <w:sz w:val="32"/>
          <w:szCs w:val="32"/>
          <w:lang w:val="en-IN"/>
        </w:rPr>
        <w:instrText>HYPERLINK "https://en.wikipedia.org/wiki/India" \o "India"</w:instrText>
      </w:r>
      <w:r w:rsidRPr="00B46100">
        <w:rPr>
          <w:color w:val="000000" w:themeColor="text1"/>
          <w:sz w:val="32"/>
          <w:szCs w:val="32"/>
          <w:lang w:val="en-IN"/>
        </w:rPr>
      </w:r>
      <w:r w:rsidRPr="00B46100">
        <w:rPr>
          <w:color w:val="000000" w:themeColor="text1"/>
          <w:sz w:val="32"/>
          <w:szCs w:val="32"/>
          <w:lang w:val="en-IN"/>
        </w:rPr>
        <w:fldChar w:fldCharType="separate"/>
      </w:r>
      <w:r w:rsidRPr="00B46100">
        <w:rPr>
          <w:rStyle w:val="Hyperlink"/>
          <w:color w:val="000000" w:themeColor="text1"/>
          <w:sz w:val="32"/>
          <w:szCs w:val="32"/>
          <w:u w:val="none"/>
          <w:lang w:val="en-IN"/>
        </w:rPr>
        <w:t>India</w:t>
      </w:r>
      <w:r w:rsidRPr="00B46100">
        <w:rPr>
          <w:color w:val="000000" w:themeColor="text1"/>
          <w:sz w:val="32"/>
          <w:szCs w:val="32"/>
        </w:rPr>
        <w:fldChar w:fldCharType="end"/>
      </w:r>
      <w:r w:rsidRPr="00B46100">
        <w:rPr>
          <w:color w:val="000000" w:themeColor="text1"/>
          <w:sz w:val="32"/>
          <w:szCs w:val="32"/>
          <w:lang w:val="en-IN"/>
        </w:rPr>
        <w:t>. The temple is dedicated to the </w:t>
      </w:r>
      <w:r w:rsidRPr="00B46100">
        <w:rPr>
          <w:color w:val="000000" w:themeColor="text1"/>
          <w:sz w:val="32"/>
          <w:szCs w:val="32"/>
          <w:lang w:val="en-IN"/>
        </w:rPr>
        <w:fldChar w:fldCharType="begin"/>
      </w:r>
      <w:r w:rsidRPr="00B46100">
        <w:rPr>
          <w:color w:val="000000" w:themeColor="text1"/>
          <w:sz w:val="32"/>
          <w:szCs w:val="32"/>
          <w:lang w:val="en-IN"/>
        </w:rPr>
        <w:instrText>HYPERLINK "https://en.wikipedia.org/wiki/Virabhadra" \o "Virabhadra"</w:instrText>
      </w:r>
      <w:r w:rsidRPr="00B46100">
        <w:rPr>
          <w:color w:val="000000" w:themeColor="text1"/>
          <w:sz w:val="32"/>
          <w:szCs w:val="32"/>
          <w:lang w:val="en-IN"/>
        </w:rPr>
      </w:r>
      <w:r w:rsidRPr="00B46100">
        <w:rPr>
          <w:color w:val="000000" w:themeColor="text1"/>
          <w:sz w:val="32"/>
          <w:szCs w:val="32"/>
          <w:lang w:val="en-IN"/>
        </w:rPr>
        <w:fldChar w:fldCharType="separate"/>
      </w:r>
      <w:r w:rsidRPr="00B46100">
        <w:rPr>
          <w:rStyle w:val="Hyperlink"/>
          <w:color w:val="000000" w:themeColor="text1"/>
          <w:sz w:val="32"/>
          <w:szCs w:val="32"/>
          <w:u w:val="none"/>
          <w:lang w:val="en-IN"/>
        </w:rPr>
        <w:t>Virabhadra</w:t>
      </w:r>
      <w:r w:rsidRPr="00B46100">
        <w:rPr>
          <w:color w:val="000000" w:themeColor="text1"/>
          <w:sz w:val="32"/>
          <w:szCs w:val="32"/>
        </w:rPr>
        <w:fldChar w:fldCharType="end"/>
      </w:r>
      <w:r w:rsidRPr="00B46100">
        <w:rPr>
          <w:color w:val="000000" w:themeColor="text1"/>
          <w:sz w:val="32"/>
          <w:szCs w:val="32"/>
          <w:lang w:val="en-IN"/>
        </w:rPr>
        <w:t>, a fierce form of the god Shiva.</w:t>
      </w:r>
    </w:p>
    <w:p w14:paraId="3BAC4B3A" w14:textId="6A03EC17" w:rsidR="00B46100" w:rsidRPr="00B46100" w:rsidRDefault="00FB2290" w:rsidP="00B46100">
      <w:pPr>
        <w:rPr>
          <w:color w:val="000000" w:themeColor="text1"/>
          <w:sz w:val="32"/>
          <w:szCs w:val="32"/>
          <w:lang w:val="en-IN"/>
        </w:rPr>
      </w:pPr>
      <w:r>
        <w:rPr>
          <w:noProof/>
        </w:rPr>
        <w:drawing>
          <wp:anchor distT="0" distB="0" distL="114300" distR="114300" simplePos="0" relativeHeight="251642880" behindDoc="0" locked="0" layoutInCell="1" allowOverlap="1" wp14:anchorId="4FDFEAD4" wp14:editId="5FB572C1">
            <wp:simplePos x="0" y="0"/>
            <wp:positionH relativeFrom="column">
              <wp:posOffset>125095</wp:posOffset>
            </wp:positionH>
            <wp:positionV relativeFrom="paragraph">
              <wp:posOffset>732790</wp:posOffset>
            </wp:positionV>
            <wp:extent cx="5623560" cy="3742690"/>
            <wp:effectExtent l="38100" t="38100" r="34290" b="143510"/>
            <wp:wrapThrough wrapText="bothSides">
              <wp:wrapPolygon edited="0">
                <wp:start x="732" y="-220"/>
                <wp:lineTo x="-146" y="0"/>
                <wp:lineTo x="-146" y="19460"/>
                <wp:lineTo x="293" y="21109"/>
                <wp:lineTo x="220" y="22318"/>
                <wp:lineTo x="21293" y="22318"/>
                <wp:lineTo x="21220" y="21109"/>
                <wp:lineTo x="21659" y="19460"/>
                <wp:lineTo x="21659" y="1759"/>
                <wp:lineTo x="20854" y="110"/>
                <wp:lineTo x="20780" y="-220"/>
                <wp:lineTo x="732" y="-220"/>
              </wp:wrapPolygon>
            </wp:wrapThrough>
            <wp:docPr id="85079894" name="Picture 19" descr="Lepakshi Te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epakshi Temp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23560" cy="3742690"/>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B46100" w:rsidRPr="00B46100">
        <w:rPr>
          <w:color w:val="000000" w:themeColor="text1"/>
          <w:sz w:val="32"/>
          <w:szCs w:val="32"/>
          <w:lang w:val="en-IN"/>
        </w:rPr>
        <w:t>Built in the 16th century, the architectural features of the temple are in</w:t>
      </w:r>
      <w:r>
        <w:rPr>
          <w:color w:val="000000" w:themeColor="text1"/>
          <w:sz w:val="32"/>
          <w:szCs w:val="32"/>
          <w:lang w:val="en-IN"/>
        </w:rPr>
        <w:t xml:space="preserve"> </w:t>
      </w:r>
      <w:r w:rsidR="00B46100" w:rsidRPr="00B46100">
        <w:rPr>
          <w:color w:val="000000" w:themeColor="text1"/>
          <w:sz w:val="32"/>
          <w:szCs w:val="32"/>
          <w:lang w:val="en-IN"/>
        </w:rPr>
        <w:t>the </w:t>
      </w:r>
      <w:r w:rsidR="00B46100" w:rsidRPr="00B46100">
        <w:rPr>
          <w:color w:val="000000" w:themeColor="text1"/>
          <w:sz w:val="32"/>
          <w:szCs w:val="32"/>
          <w:lang w:val="en-IN"/>
        </w:rPr>
        <w:fldChar w:fldCharType="begin"/>
      </w:r>
      <w:r w:rsidR="00B46100" w:rsidRPr="00B46100">
        <w:rPr>
          <w:color w:val="000000" w:themeColor="text1"/>
          <w:sz w:val="32"/>
          <w:szCs w:val="32"/>
          <w:lang w:val="en-IN"/>
        </w:rPr>
        <w:instrText>HYPERLINK "https://en.wikipedia.org/wiki/Vijayanagara_architecture" \o "Vijayanagara architecture"</w:instrText>
      </w:r>
      <w:r w:rsidR="00B46100" w:rsidRPr="00B46100">
        <w:rPr>
          <w:color w:val="000000" w:themeColor="text1"/>
          <w:sz w:val="32"/>
          <w:szCs w:val="32"/>
          <w:lang w:val="en-IN"/>
        </w:rPr>
      </w:r>
      <w:r w:rsidR="00B46100" w:rsidRPr="00B46100">
        <w:rPr>
          <w:color w:val="000000" w:themeColor="text1"/>
          <w:sz w:val="32"/>
          <w:szCs w:val="32"/>
          <w:lang w:val="en-IN"/>
        </w:rPr>
        <w:fldChar w:fldCharType="separate"/>
      </w:r>
      <w:r w:rsidR="00B46100" w:rsidRPr="00B46100">
        <w:rPr>
          <w:rStyle w:val="Hyperlink"/>
          <w:color w:val="000000" w:themeColor="text1"/>
          <w:sz w:val="32"/>
          <w:szCs w:val="32"/>
          <w:u w:val="none"/>
          <w:lang w:val="en-IN"/>
        </w:rPr>
        <w:t>Vijayanagar style</w:t>
      </w:r>
      <w:r w:rsidR="00B46100" w:rsidRPr="00B46100">
        <w:rPr>
          <w:color w:val="000000" w:themeColor="text1"/>
          <w:sz w:val="32"/>
          <w:szCs w:val="32"/>
        </w:rPr>
        <w:fldChar w:fldCharType="end"/>
      </w:r>
      <w:r w:rsidR="00B46100" w:rsidRPr="00B46100">
        <w:rPr>
          <w:color w:val="000000" w:themeColor="text1"/>
          <w:sz w:val="32"/>
          <w:szCs w:val="32"/>
          <w:lang w:val="en-IN"/>
        </w:rPr>
        <w:t> with profusion of carvings and paintings at almost every exposed surface of the temple. It is one of the centrally protected </w:t>
      </w:r>
      <w:r w:rsidR="00B46100" w:rsidRPr="00B46100">
        <w:rPr>
          <w:color w:val="000000" w:themeColor="text1"/>
          <w:sz w:val="32"/>
          <w:szCs w:val="32"/>
          <w:lang w:val="en-IN"/>
        </w:rPr>
        <w:fldChar w:fldCharType="begin"/>
      </w:r>
      <w:r w:rsidR="00B46100" w:rsidRPr="00B46100">
        <w:rPr>
          <w:color w:val="000000" w:themeColor="text1"/>
          <w:sz w:val="32"/>
          <w:szCs w:val="32"/>
          <w:lang w:val="en-IN"/>
        </w:rPr>
        <w:instrText>HYPERLINK "https://en.wikipedia.org/wiki/Monuments_of_National_Importance" \o "Monuments of National Importance"</w:instrText>
      </w:r>
      <w:r w:rsidR="00B46100" w:rsidRPr="00B46100">
        <w:rPr>
          <w:color w:val="000000" w:themeColor="text1"/>
          <w:sz w:val="32"/>
          <w:szCs w:val="32"/>
          <w:lang w:val="en-IN"/>
        </w:rPr>
      </w:r>
      <w:r w:rsidR="00B46100" w:rsidRPr="00B46100">
        <w:rPr>
          <w:color w:val="000000" w:themeColor="text1"/>
          <w:sz w:val="32"/>
          <w:szCs w:val="32"/>
          <w:lang w:val="en-IN"/>
        </w:rPr>
        <w:fldChar w:fldCharType="separate"/>
      </w:r>
      <w:r w:rsidR="00B46100" w:rsidRPr="00B46100">
        <w:rPr>
          <w:rStyle w:val="Hyperlink"/>
          <w:color w:val="000000" w:themeColor="text1"/>
          <w:sz w:val="32"/>
          <w:szCs w:val="32"/>
          <w:u w:val="none"/>
          <w:lang w:val="en-IN"/>
        </w:rPr>
        <w:t>monuments of national importance</w:t>
      </w:r>
      <w:r w:rsidR="00B46100" w:rsidRPr="00B46100">
        <w:rPr>
          <w:color w:val="000000" w:themeColor="text1"/>
          <w:sz w:val="32"/>
          <w:szCs w:val="32"/>
        </w:rPr>
        <w:fldChar w:fldCharType="end"/>
      </w:r>
      <w:r w:rsidR="00B46100" w:rsidRPr="00B46100">
        <w:rPr>
          <w:color w:val="000000" w:themeColor="text1"/>
          <w:sz w:val="32"/>
          <w:szCs w:val="32"/>
          <w:lang w:val="en-IN"/>
        </w:rPr>
        <w:t> and is considered one of the most spectacular Vijayanagar temples. The fresco paintings are particularly detailed in very bright dresses and colours with scenes of </w:t>
      </w:r>
      <w:r w:rsidR="00B46100" w:rsidRPr="00B46100">
        <w:rPr>
          <w:color w:val="000000" w:themeColor="text1"/>
          <w:sz w:val="32"/>
          <w:szCs w:val="32"/>
          <w:lang w:val="en-IN"/>
        </w:rPr>
        <w:fldChar w:fldCharType="begin"/>
      </w:r>
      <w:r w:rsidR="00B46100" w:rsidRPr="00B46100">
        <w:rPr>
          <w:color w:val="000000" w:themeColor="text1"/>
          <w:sz w:val="32"/>
          <w:szCs w:val="32"/>
          <w:lang w:val="en-IN"/>
        </w:rPr>
        <w:instrText>HYPERLINK "https://en.wikipedia.org/wiki/Rama" \o "Rama"</w:instrText>
      </w:r>
      <w:r w:rsidR="00B46100" w:rsidRPr="00B46100">
        <w:rPr>
          <w:color w:val="000000" w:themeColor="text1"/>
          <w:sz w:val="32"/>
          <w:szCs w:val="32"/>
          <w:lang w:val="en-IN"/>
        </w:rPr>
      </w:r>
      <w:r w:rsidR="00B46100" w:rsidRPr="00B46100">
        <w:rPr>
          <w:color w:val="000000" w:themeColor="text1"/>
          <w:sz w:val="32"/>
          <w:szCs w:val="32"/>
          <w:lang w:val="en-IN"/>
        </w:rPr>
        <w:fldChar w:fldCharType="separate"/>
      </w:r>
      <w:r w:rsidR="00B46100" w:rsidRPr="00B46100">
        <w:rPr>
          <w:rStyle w:val="Hyperlink"/>
          <w:color w:val="000000" w:themeColor="text1"/>
          <w:sz w:val="32"/>
          <w:szCs w:val="32"/>
          <w:u w:val="none"/>
          <w:lang w:val="en-IN"/>
        </w:rPr>
        <w:t>Rama</w:t>
      </w:r>
      <w:r w:rsidR="00B46100" w:rsidRPr="00B46100">
        <w:rPr>
          <w:color w:val="000000" w:themeColor="text1"/>
          <w:sz w:val="32"/>
          <w:szCs w:val="32"/>
        </w:rPr>
        <w:fldChar w:fldCharType="end"/>
      </w:r>
      <w:r w:rsidR="00B46100" w:rsidRPr="00B46100">
        <w:rPr>
          <w:color w:val="000000" w:themeColor="text1"/>
          <w:sz w:val="32"/>
          <w:szCs w:val="32"/>
          <w:lang w:val="en-IN"/>
        </w:rPr>
        <w:t> and </w:t>
      </w:r>
      <w:r w:rsidR="00B46100" w:rsidRPr="00B46100">
        <w:rPr>
          <w:color w:val="000000" w:themeColor="text1"/>
          <w:sz w:val="32"/>
          <w:szCs w:val="32"/>
          <w:lang w:val="en-IN"/>
        </w:rPr>
        <w:fldChar w:fldCharType="begin"/>
      </w:r>
      <w:r w:rsidR="00B46100" w:rsidRPr="00B46100">
        <w:rPr>
          <w:color w:val="000000" w:themeColor="text1"/>
          <w:sz w:val="32"/>
          <w:szCs w:val="32"/>
          <w:lang w:val="en-IN"/>
        </w:rPr>
        <w:instrText>HYPERLINK "https://en.wikipedia.org/wiki/Krishna" \o "Krishna"</w:instrText>
      </w:r>
      <w:r w:rsidR="00B46100" w:rsidRPr="00B46100">
        <w:rPr>
          <w:color w:val="000000" w:themeColor="text1"/>
          <w:sz w:val="32"/>
          <w:szCs w:val="32"/>
          <w:lang w:val="en-IN"/>
        </w:rPr>
      </w:r>
      <w:r w:rsidR="00B46100" w:rsidRPr="00B46100">
        <w:rPr>
          <w:color w:val="000000" w:themeColor="text1"/>
          <w:sz w:val="32"/>
          <w:szCs w:val="32"/>
          <w:lang w:val="en-IN"/>
        </w:rPr>
        <w:fldChar w:fldCharType="separate"/>
      </w:r>
      <w:r w:rsidR="00B46100" w:rsidRPr="00B46100">
        <w:rPr>
          <w:rStyle w:val="Hyperlink"/>
          <w:color w:val="000000" w:themeColor="text1"/>
          <w:sz w:val="32"/>
          <w:szCs w:val="32"/>
          <w:u w:val="none"/>
          <w:lang w:val="en-IN"/>
        </w:rPr>
        <w:t>Krishna</w:t>
      </w:r>
      <w:r w:rsidR="00B46100" w:rsidRPr="00B46100">
        <w:rPr>
          <w:color w:val="000000" w:themeColor="text1"/>
          <w:sz w:val="32"/>
          <w:szCs w:val="32"/>
        </w:rPr>
        <w:fldChar w:fldCharType="end"/>
      </w:r>
      <w:r w:rsidR="00B46100" w:rsidRPr="00B46100">
        <w:rPr>
          <w:color w:val="000000" w:themeColor="text1"/>
          <w:sz w:val="32"/>
          <w:szCs w:val="32"/>
          <w:lang w:val="en-IN"/>
        </w:rPr>
        <w:t> from the epic stories of the </w:t>
      </w:r>
      <w:r w:rsidR="00B46100" w:rsidRPr="00B46100">
        <w:rPr>
          <w:color w:val="000000" w:themeColor="text1"/>
          <w:sz w:val="32"/>
          <w:szCs w:val="32"/>
          <w:lang w:val="en-IN"/>
        </w:rPr>
        <w:fldChar w:fldCharType="begin"/>
      </w:r>
      <w:r w:rsidR="00B46100" w:rsidRPr="00B46100">
        <w:rPr>
          <w:color w:val="000000" w:themeColor="text1"/>
          <w:sz w:val="32"/>
          <w:szCs w:val="32"/>
          <w:lang w:val="en-IN"/>
        </w:rPr>
        <w:instrText>HYPERLINK "https://en.wikipedia.org/wiki/Ramayana" \o "Ramayana"</w:instrText>
      </w:r>
      <w:r w:rsidR="00B46100" w:rsidRPr="00B46100">
        <w:rPr>
          <w:color w:val="000000" w:themeColor="text1"/>
          <w:sz w:val="32"/>
          <w:szCs w:val="32"/>
          <w:lang w:val="en-IN"/>
        </w:rPr>
      </w:r>
      <w:r w:rsidR="00B46100" w:rsidRPr="00B46100">
        <w:rPr>
          <w:color w:val="000000" w:themeColor="text1"/>
          <w:sz w:val="32"/>
          <w:szCs w:val="32"/>
          <w:lang w:val="en-IN"/>
        </w:rPr>
        <w:fldChar w:fldCharType="separate"/>
      </w:r>
      <w:r w:rsidR="00B46100" w:rsidRPr="00B46100">
        <w:rPr>
          <w:rStyle w:val="Hyperlink"/>
          <w:color w:val="000000" w:themeColor="text1"/>
          <w:sz w:val="32"/>
          <w:szCs w:val="32"/>
          <w:u w:val="none"/>
          <w:lang w:val="en-IN"/>
        </w:rPr>
        <w:t>Ramayana</w:t>
      </w:r>
      <w:r w:rsidR="00B46100" w:rsidRPr="00B46100">
        <w:rPr>
          <w:color w:val="000000" w:themeColor="text1"/>
          <w:sz w:val="32"/>
          <w:szCs w:val="32"/>
        </w:rPr>
        <w:fldChar w:fldCharType="end"/>
      </w:r>
      <w:r w:rsidR="00B46100" w:rsidRPr="00B46100">
        <w:rPr>
          <w:color w:val="000000" w:themeColor="text1"/>
          <w:sz w:val="32"/>
          <w:szCs w:val="32"/>
          <w:lang w:val="en-IN"/>
        </w:rPr>
        <w:t>, the </w:t>
      </w:r>
      <w:r w:rsidR="00B46100" w:rsidRPr="00B46100">
        <w:rPr>
          <w:color w:val="000000" w:themeColor="text1"/>
          <w:sz w:val="32"/>
          <w:szCs w:val="32"/>
          <w:lang w:val="en-IN"/>
        </w:rPr>
        <w:fldChar w:fldCharType="begin"/>
      </w:r>
      <w:r w:rsidR="00B46100" w:rsidRPr="00B46100">
        <w:rPr>
          <w:color w:val="000000" w:themeColor="text1"/>
          <w:sz w:val="32"/>
          <w:szCs w:val="32"/>
          <w:lang w:val="en-IN"/>
        </w:rPr>
        <w:instrText>HYPERLINK "https://en.wikipedia.org/wiki/Mahabharata" \o "Mahabharata"</w:instrText>
      </w:r>
      <w:r w:rsidR="00B46100" w:rsidRPr="00B46100">
        <w:rPr>
          <w:color w:val="000000" w:themeColor="text1"/>
          <w:sz w:val="32"/>
          <w:szCs w:val="32"/>
          <w:lang w:val="en-IN"/>
        </w:rPr>
      </w:r>
      <w:r w:rsidR="00B46100" w:rsidRPr="00B46100">
        <w:rPr>
          <w:color w:val="000000" w:themeColor="text1"/>
          <w:sz w:val="32"/>
          <w:szCs w:val="32"/>
          <w:lang w:val="en-IN"/>
        </w:rPr>
        <w:fldChar w:fldCharType="separate"/>
      </w:r>
      <w:r w:rsidR="00B46100" w:rsidRPr="00B46100">
        <w:rPr>
          <w:rStyle w:val="Hyperlink"/>
          <w:color w:val="000000" w:themeColor="text1"/>
          <w:sz w:val="32"/>
          <w:szCs w:val="32"/>
          <w:u w:val="none"/>
          <w:lang w:val="en-IN"/>
        </w:rPr>
        <w:t>Mahabharata</w:t>
      </w:r>
      <w:r w:rsidR="00B46100" w:rsidRPr="00B46100">
        <w:rPr>
          <w:color w:val="000000" w:themeColor="text1"/>
          <w:sz w:val="32"/>
          <w:szCs w:val="32"/>
        </w:rPr>
        <w:fldChar w:fldCharType="end"/>
      </w:r>
      <w:r w:rsidR="00B46100" w:rsidRPr="00B46100">
        <w:rPr>
          <w:color w:val="000000" w:themeColor="text1"/>
          <w:sz w:val="32"/>
          <w:szCs w:val="32"/>
          <w:lang w:val="en-IN"/>
        </w:rPr>
        <w:t> and the </w:t>
      </w:r>
      <w:r w:rsidR="00B46100" w:rsidRPr="00B46100">
        <w:rPr>
          <w:color w:val="000000" w:themeColor="text1"/>
          <w:sz w:val="32"/>
          <w:szCs w:val="32"/>
          <w:lang w:val="en-IN"/>
        </w:rPr>
        <w:fldChar w:fldCharType="begin"/>
      </w:r>
      <w:r w:rsidR="00B46100" w:rsidRPr="00B46100">
        <w:rPr>
          <w:color w:val="000000" w:themeColor="text1"/>
          <w:sz w:val="32"/>
          <w:szCs w:val="32"/>
          <w:lang w:val="en-IN"/>
        </w:rPr>
        <w:instrText>HYPERLINK "https://en.wikipedia.org/wiki/Puranas" \o "Puranas"</w:instrText>
      </w:r>
      <w:r w:rsidR="00B46100" w:rsidRPr="00B46100">
        <w:rPr>
          <w:color w:val="000000" w:themeColor="text1"/>
          <w:sz w:val="32"/>
          <w:szCs w:val="32"/>
          <w:lang w:val="en-IN"/>
        </w:rPr>
      </w:r>
      <w:r w:rsidR="00B46100" w:rsidRPr="00B46100">
        <w:rPr>
          <w:color w:val="000000" w:themeColor="text1"/>
          <w:sz w:val="32"/>
          <w:szCs w:val="32"/>
          <w:lang w:val="en-IN"/>
        </w:rPr>
        <w:fldChar w:fldCharType="separate"/>
      </w:r>
      <w:r w:rsidR="00B46100" w:rsidRPr="00B46100">
        <w:rPr>
          <w:rStyle w:val="Hyperlink"/>
          <w:color w:val="000000" w:themeColor="text1"/>
          <w:sz w:val="32"/>
          <w:szCs w:val="32"/>
          <w:u w:val="none"/>
          <w:lang w:val="en-IN"/>
        </w:rPr>
        <w:t>Puranas</w:t>
      </w:r>
      <w:r w:rsidR="00B46100" w:rsidRPr="00B46100">
        <w:rPr>
          <w:color w:val="000000" w:themeColor="text1"/>
          <w:sz w:val="32"/>
          <w:szCs w:val="32"/>
        </w:rPr>
        <w:fldChar w:fldCharType="end"/>
      </w:r>
      <w:r w:rsidR="00B46100" w:rsidRPr="00B46100">
        <w:rPr>
          <w:color w:val="000000" w:themeColor="text1"/>
          <w:sz w:val="32"/>
          <w:szCs w:val="32"/>
          <w:lang w:val="en-IN"/>
        </w:rPr>
        <w:t> and they are well preserved.</w:t>
      </w:r>
    </w:p>
    <w:p w14:paraId="337782DA" w14:textId="05F78D3D" w:rsidR="00752AAF" w:rsidRDefault="00B46100" w:rsidP="00A31634">
      <w:pPr>
        <w:rPr>
          <w:color w:val="000000" w:themeColor="text1"/>
          <w:sz w:val="32"/>
          <w:szCs w:val="32"/>
          <w:lang w:val="en-IN"/>
        </w:rPr>
      </w:pPr>
      <w:r w:rsidRPr="00B46100">
        <w:rPr>
          <w:color w:val="000000" w:themeColor="text1"/>
          <w:sz w:val="32"/>
          <w:szCs w:val="32"/>
          <w:lang w:val="en-IN"/>
        </w:rPr>
        <w:lastRenderedPageBreak/>
        <w:t>There is a very large </w:t>
      </w:r>
      <w:r w:rsidRPr="00B46100">
        <w:rPr>
          <w:color w:val="000000" w:themeColor="text1"/>
          <w:sz w:val="32"/>
          <w:szCs w:val="32"/>
          <w:lang w:val="en-IN"/>
        </w:rPr>
        <w:fldChar w:fldCharType="begin"/>
      </w:r>
      <w:r w:rsidRPr="00B46100">
        <w:rPr>
          <w:color w:val="000000" w:themeColor="text1"/>
          <w:sz w:val="32"/>
          <w:szCs w:val="32"/>
          <w:lang w:val="en-IN"/>
        </w:rPr>
        <w:instrText>HYPERLINK "https://en.wikipedia.org/wiki/Nandi_(bull)" \o "Nandi (bull)"</w:instrText>
      </w:r>
      <w:r w:rsidRPr="00B46100">
        <w:rPr>
          <w:color w:val="000000" w:themeColor="text1"/>
          <w:sz w:val="32"/>
          <w:szCs w:val="32"/>
          <w:lang w:val="en-IN"/>
        </w:rPr>
      </w:r>
      <w:r w:rsidRPr="00B46100">
        <w:rPr>
          <w:color w:val="000000" w:themeColor="text1"/>
          <w:sz w:val="32"/>
          <w:szCs w:val="32"/>
          <w:lang w:val="en-IN"/>
        </w:rPr>
        <w:fldChar w:fldCharType="separate"/>
      </w:r>
      <w:r w:rsidRPr="00B46100">
        <w:rPr>
          <w:rStyle w:val="Hyperlink"/>
          <w:color w:val="000000" w:themeColor="text1"/>
          <w:sz w:val="32"/>
          <w:szCs w:val="32"/>
          <w:u w:val="none"/>
          <w:lang w:val="en-IN"/>
        </w:rPr>
        <w:t>Nandi</w:t>
      </w:r>
      <w:r w:rsidRPr="00B46100">
        <w:rPr>
          <w:color w:val="000000" w:themeColor="text1"/>
          <w:sz w:val="32"/>
          <w:szCs w:val="32"/>
        </w:rPr>
        <w:fldChar w:fldCharType="end"/>
      </w:r>
      <w:r w:rsidRPr="00B46100">
        <w:rPr>
          <w:color w:val="000000" w:themeColor="text1"/>
          <w:sz w:val="32"/>
          <w:szCs w:val="32"/>
          <w:lang w:val="en-IN"/>
        </w:rPr>
        <w:t> (bull), mount of </w:t>
      </w:r>
      <w:r w:rsidRPr="00B46100">
        <w:rPr>
          <w:color w:val="000000" w:themeColor="text1"/>
          <w:sz w:val="32"/>
          <w:szCs w:val="32"/>
          <w:lang w:val="en-IN"/>
        </w:rPr>
        <w:fldChar w:fldCharType="begin"/>
      </w:r>
      <w:r w:rsidRPr="00B46100">
        <w:rPr>
          <w:color w:val="000000" w:themeColor="text1"/>
          <w:sz w:val="32"/>
          <w:szCs w:val="32"/>
          <w:lang w:val="en-IN"/>
        </w:rPr>
        <w:instrText>HYPERLINK "https://en.wikipedia.org/wiki/Shiva" \o "Shiva"</w:instrText>
      </w:r>
      <w:r w:rsidRPr="00B46100">
        <w:rPr>
          <w:color w:val="000000" w:themeColor="text1"/>
          <w:sz w:val="32"/>
          <w:szCs w:val="32"/>
          <w:lang w:val="en-IN"/>
        </w:rPr>
      </w:r>
      <w:r w:rsidRPr="00B46100">
        <w:rPr>
          <w:color w:val="000000" w:themeColor="text1"/>
          <w:sz w:val="32"/>
          <w:szCs w:val="32"/>
          <w:lang w:val="en-IN"/>
        </w:rPr>
        <w:fldChar w:fldCharType="separate"/>
      </w:r>
      <w:r w:rsidRPr="00B46100">
        <w:rPr>
          <w:rStyle w:val="Hyperlink"/>
          <w:color w:val="000000" w:themeColor="text1"/>
          <w:sz w:val="32"/>
          <w:szCs w:val="32"/>
          <w:u w:val="none"/>
          <w:lang w:val="en-IN"/>
        </w:rPr>
        <w:t>Shiva</w:t>
      </w:r>
      <w:r w:rsidRPr="00B46100">
        <w:rPr>
          <w:color w:val="000000" w:themeColor="text1"/>
          <w:sz w:val="32"/>
          <w:szCs w:val="32"/>
        </w:rPr>
        <w:fldChar w:fldCharType="end"/>
      </w:r>
      <w:r w:rsidRPr="00B46100">
        <w:rPr>
          <w:color w:val="000000" w:themeColor="text1"/>
          <w:sz w:val="32"/>
          <w:szCs w:val="32"/>
          <w:lang w:val="en-IN"/>
        </w:rPr>
        <w:t>, about 200 metres (660 ft) away from the temple which is carved from a single block of stone, which is said to be one of the largest of its type in the world. The temple is home to many Kannada inscriptions as its located close to Karnataka border.</w:t>
      </w:r>
    </w:p>
    <w:p w14:paraId="04D5943B" w14:textId="70B68B92" w:rsidR="00752AAF" w:rsidRDefault="00752AAF" w:rsidP="00752AAF">
      <w:pPr>
        <w:rPr>
          <w:color w:val="000000" w:themeColor="text1"/>
          <w:sz w:val="32"/>
          <w:szCs w:val="32"/>
          <w:lang w:val="en-IN"/>
        </w:rPr>
      </w:pPr>
      <w:r>
        <w:rPr>
          <w:b/>
          <w:bCs/>
          <w:color w:val="000000" w:themeColor="text1"/>
          <w:sz w:val="32"/>
          <w:szCs w:val="32"/>
          <w:lang w:val="en-IN"/>
        </w:rPr>
        <w:t>Hanging Column</w:t>
      </w:r>
    </w:p>
    <w:p w14:paraId="3D44D00A" w14:textId="021245C5" w:rsidR="008632B3" w:rsidRDefault="00752AAF" w:rsidP="008632B3">
      <w:pPr>
        <w:rPr>
          <w:color w:val="000000" w:themeColor="text1"/>
          <w:sz w:val="32"/>
          <w:szCs w:val="32"/>
          <w:lang w:val="en-IN"/>
        </w:rPr>
      </w:pPr>
      <w:r>
        <w:rPr>
          <w:noProof/>
        </w:rPr>
        <w:drawing>
          <wp:anchor distT="0" distB="0" distL="114300" distR="114300" simplePos="0" relativeHeight="251643904" behindDoc="0" locked="0" layoutInCell="1" allowOverlap="1" wp14:anchorId="3D26282B" wp14:editId="55FD0CA6">
            <wp:simplePos x="0" y="0"/>
            <wp:positionH relativeFrom="column">
              <wp:posOffset>2366645</wp:posOffset>
            </wp:positionH>
            <wp:positionV relativeFrom="paragraph">
              <wp:posOffset>17780</wp:posOffset>
            </wp:positionV>
            <wp:extent cx="3248025" cy="2165350"/>
            <wp:effectExtent l="38100" t="38100" r="47625" b="82550"/>
            <wp:wrapSquare wrapText="bothSides"/>
            <wp:docPr id="471572286" name="Picture 21" descr="Hanging Pillar of Lepakshi – Lepakshi, India - Atlas Obsc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nging Pillar of Lepakshi – Lepakshi, India - Atlas Obscur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8025" cy="2165350"/>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31304F">
        <w:rPr>
          <w:color w:val="000000" w:themeColor="text1"/>
          <w:sz w:val="32"/>
          <w:szCs w:val="32"/>
          <w:lang w:val="en-IN"/>
        </w:rPr>
        <w:t xml:space="preserve">Looking down once more, I was stunned to see the ‘Hanging column’; a column that does not touch the floor. Apparently, the British were equally stunned &amp; tried to find out how the column stood. In doing so, they moved it slightly. That led to many other columns &amp; beams around re-aligning themselves. Scared that the temple would collapse, they let it be &amp; there were no further investigations. </w:t>
      </w:r>
    </w:p>
    <w:p w14:paraId="5618B2CE" w14:textId="5CC4D053" w:rsidR="00541E5F" w:rsidRPr="00A31634" w:rsidRDefault="008632B3" w:rsidP="00A31634">
      <w:pPr>
        <w:rPr>
          <w:color w:val="000000" w:themeColor="text1"/>
          <w:sz w:val="32"/>
          <w:szCs w:val="32"/>
          <w:lang w:val="en-IN"/>
        </w:rPr>
      </w:pPr>
      <w:r>
        <w:rPr>
          <w:noProof/>
        </w:rPr>
        <w:drawing>
          <wp:anchor distT="0" distB="0" distL="114300" distR="114300" simplePos="0" relativeHeight="251644928" behindDoc="1" locked="0" layoutInCell="1" allowOverlap="1" wp14:anchorId="43F42EDD" wp14:editId="21D2C669">
            <wp:simplePos x="0" y="0"/>
            <wp:positionH relativeFrom="column">
              <wp:posOffset>2182495</wp:posOffset>
            </wp:positionH>
            <wp:positionV relativeFrom="paragraph">
              <wp:posOffset>41910</wp:posOffset>
            </wp:positionV>
            <wp:extent cx="3529330" cy="2343150"/>
            <wp:effectExtent l="38100" t="38100" r="33020" b="95250"/>
            <wp:wrapTight wrapText="bothSides">
              <wp:wrapPolygon edited="0">
                <wp:start x="466" y="-351"/>
                <wp:lineTo x="-233" y="0"/>
                <wp:lineTo x="-233" y="19668"/>
                <wp:lineTo x="350" y="22302"/>
                <wp:lineTo x="21103" y="22302"/>
                <wp:lineTo x="21219" y="21951"/>
                <wp:lineTo x="21685" y="19668"/>
                <wp:lineTo x="21685" y="2810"/>
                <wp:lineTo x="20986" y="176"/>
                <wp:lineTo x="20986" y="-351"/>
                <wp:lineTo x="466" y="-351"/>
              </wp:wrapPolygon>
            </wp:wrapTight>
            <wp:docPr id="36490379" name="Picture 22" descr="Lepakshi Nandi, Veerabhadra temple on UNESCO World Heritage tentative list  - The Hin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pakshi Nandi, Veerabhadra temple on UNESCO World Heritage tentative list  - The Hindu"/>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29330" cy="2343150"/>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31304F">
        <w:rPr>
          <w:color w:val="000000" w:themeColor="text1"/>
          <w:sz w:val="32"/>
          <w:szCs w:val="32"/>
          <w:lang w:val="en-IN"/>
        </w:rPr>
        <w:t xml:space="preserve">I had more such stories in store for me. As we approached the </w:t>
      </w:r>
      <w:proofErr w:type="spellStart"/>
      <w:r w:rsidRPr="0031304F">
        <w:rPr>
          <w:color w:val="000000" w:themeColor="text1"/>
          <w:sz w:val="32"/>
          <w:szCs w:val="32"/>
          <w:lang w:val="en-IN"/>
        </w:rPr>
        <w:t>Nagalinga</w:t>
      </w:r>
      <w:proofErr w:type="spellEnd"/>
      <w:r w:rsidRPr="0031304F">
        <w:rPr>
          <w:color w:val="000000" w:themeColor="text1"/>
          <w:sz w:val="32"/>
          <w:szCs w:val="32"/>
          <w:lang w:val="en-IN"/>
        </w:rPr>
        <w:t xml:space="preserve"> where a Shivalinga sits shielded by a coiled, 7-headed snake. During lunch break, a group of brothers waited outside the kitchen at this spot, as their mother hurried to cook their meal. Not wanting to waste their time waiting, they built this in the 30 minutes that it took their mother to prepare the food. When she came out to call them, she was surprised to see this and the power of surprise from her vision (also called </w:t>
      </w:r>
      <w:proofErr w:type="spellStart"/>
      <w:r w:rsidRPr="0031304F">
        <w:rPr>
          <w:color w:val="000000" w:themeColor="text1"/>
          <w:sz w:val="32"/>
          <w:szCs w:val="32"/>
          <w:lang w:val="en-IN"/>
        </w:rPr>
        <w:t>nazar</w:t>
      </w:r>
      <w:proofErr w:type="spellEnd"/>
      <w:r w:rsidRPr="0031304F">
        <w:rPr>
          <w:color w:val="000000" w:themeColor="text1"/>
          <w:sz w:val="32"/>
          <w:szCs w:val="32"/>
          <w:lang w:val="en-IN"/>
        </w:rPr>
        <w:t>) was so strong that the sculpture cracked in two places.</w:t>
      </w:r>
    </w:p>
    <w:p w14:paraId="7A52E5B1" w14:textId="77777777" w:rsidR="00541E5F" w:rsidRDefault="00541E5F" w:rsidP="00854E2B">
      <w:pPr>
        <w:rPr>
          <w:color w:val="000000" w:themeColor="text1"/>
          <w:sz w:val="32"/>
          <w:szCs w:val="32"/>
          <w:lang w:val="en-IN"/>
        </w:rPr>
      </w:pPr>
      <w:r>
        <w:rPr>
          <w:noProof/>
        </w:rPr>
        <w:lastRenderedPageBreak/>
        <w:drawing>
          <wp:anchor distT="0" distB="0" distL="114300" distR="114300" simplePos="0" relativeHeight="251645952" behindDoc="0" locked="0" layoutInCell="1" allowOverlap="1" wp14:anchorId="7C2C8CE1" wp14:editId="1A00416D">
            <wp:simplePos x="0" y="0"/>
            <wp:positionH relativeFrom="column">
              <wp:posOffset>3357245</wp:posOffset>
            </wp:positionH>
            <wp:positionV relativeFrom="paragraph">
              <wp:posOffset>336550</wp:posOffset>
            </wp:positionV>
            <wp:extent cx="2221504" cy="2692400"/>
            <wp:effectExtent l="38100" t="38100" r="45720" b="107950"/>
            <wp:wrapThrough wrapText="bothSides">
              <wp:wrapPolygon edited="0">
                <wp:start x="741" y="-306"/>
                <wp:lineTo x="-370" y="0"/>
                <wp:lineTo x="-370" y="19562"/>
                <wp:lineTo x="185" y="22313"/>
                <wp:lineTo x="21304" y="22313"/>
                <wp:lineTo x="21859" y="19562"/>
                <wp:lineTo x="21859" y="2445"/>
                <wp:lineTo x="20748" y="153"/>
                <wp:lineTo x="20748" y="-306"/>
                <wp:lineTo x="741" y="-306"/>
              </wp:wrapPolygon>
            </wp:wrapThrough>
            <wp:docPr id="20630661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57" t="3215" r="857" b="42248"/>
                    <a:stretch/>
                  </pic:blipFill>
                  <pic:spPr bwMode="auto">
                    <a:xfrm>
                      <a:off x="0" y="0"/>
                      <a:ext cx="2221504" cy="2692400"/>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6A37">
        <w:rPr>
          <w:color w:val="000000" w:themeColor="text1"/>
          <w:sz w:val="32"/>
          <w:szCs w:val="32"/>
          <w:lang w:val="en-IN"/>
        </w:rPr>
        <w:t>T</w:t>
      </w:r>
      <w:r w:rsidR="00854E2B" w:rsidRPr="0031304F">
        <w:rPr>
          <w:color w:val="000000" w:themeColor="text1"/>
          <w:sz w:val="32"/>
          <w:szCs w:val="32"/>
          <w:lang w:val="en-IN"/>
        </w:rPr>
        <w:t>hen</w:t>
      </w:r>
      <w:r w:rsidR="00BE6A37">
        <w:rPr>
          <w:color w:val="000000" w:themeColor="text1"/>
          <w:sz w:val="32"/>
          <w:szCs w:val="32"/>
          <w:lang w:val="en-IN"/>
        </w:rPr>
        <w:t xml:space="preserve"> we</w:t>
      </w:r>
      <w:r w:rsidR="00854E2B" w:rsidRPr="0031304F">
        <w:rPr>
          <w:color w:val="000000" w:themeColor="text1"/>
          <w:sz w:val="32"/>
          <w:szCs w:val="32"/>
          <w:lang w:val="en-IN"/>
        </w:rPr>
        <w:t xml:space="preserve"> pointed out to two reddish smear marks on a stone wall </w:t>
      </w:r>
      <w:r w:rsidRPr="0031304F">
        <w:rPr>
          <w:color w:val="000000" w:themeColor="text1"/>
          <w:sz w:val="32"/>
          <w:szCs w:val="32"/>
          <w:lang w:val="en-IN"/>
        </w:rPr>
        <w:t>nearby.</w:t>
      </w:r>
      <w:r>
        <w:rPr>
          <w:color w:val="000000" w:themeColor="text1"/>
          <w:sz w:val="32"/>
          <w:szCs w:val="32"/>
          <w:lang w:val="en-IN"/>
        </w:rPr>
        <w:t xml:space="preserve"> We</w:t>
      </w:r>
      <w:r w:rsidR="00BE6A37">
        <w:rPr>
          <w:color w:val="000000" w:themeColor="text1"/>
          <w:sz w:val="32"/>
          <w:szCs w:val="32"/>
          <w:lang w:val="en-IN"/>
        </w:rPr>
        <w:t xml:space="preserve"> got to know</w:t>
      </w:r>
      <w:r w:rsidR="00854E2B" w:rsidRPr="0031304F">
        <w:rPr>
          <w:color w:val="000000" w:themeColor="text1"/>
          <w:sz w:val="32"/>
          <w:szCs w:val="32"/>
          <w:lang w:val="en-IN"/>
        </w:rPr>
        <w:t xml:space="preserve"> that this is the blood from </w:t>
      </w:r>
      <w:proofErr w:type="spellStart"/>
      <w:r w:rsidR="00854E2B" w:rsidRPr="0031304F">
        <w:rPr>
          <w:color w:val="000000" w:themeColor="text1"/>
          <w:sz w:val="32"/>
          <w:szCs w:val="32"/>
          <w:lang w:val="en-IN"/>
        </w:rPr>
        <w:t>Virupanna’s</w:t>
      </w:r>
      <w:proofErr w:type="spellEnd"/>
      <w:r w:rsidR="00854E2B" w:rsidRPr="0031304F">
        <w:rPr>
          <w:color w:val="000000" w:themeColor="text1"/>
          <w:sz w:val="32"/>
          <w:szCs w:val="32"/>
          <w:lang w:val="en-IN"/>
        </w:rPr>
        <w:t xml:space="preserve"> eyes, when he threw them here. “And why would he do such a thing”? Well, apparently, when the king received the embezzlement complaint, he ordered that </w:t>
      </w:r>
      <w:proofErr w:type="spellStart"/>
      <w:r w:rsidR="00854E2B" w:rsidRPr="0031304F">
        <w:rPr>
          <w:color w:val="000000" w:themeColor="text1"/>
          <w:sz w:val="32"/>
          <w:szCs w:val="32"/>
          <w:lang w:val="en-IN"/>
        </w:rPr>
        <w:t>Virupanna’s</w:t>
      </w:r>
      <w:proofErr w:type="spellEnd"/>
      <w:r w:rsidR="00854E2B" w:rsidRPr="0031304F">
        <w:rPr>
          <w:color w:val="000000" w:themeColor="text1"/>
          <w:sz w:val="32"/>
          <w:szCs w:val="32"/>
          <w:lang w:val="en-IN"/>
        </w:rPr>
        <w:t xml:space="preserve"> eyes be gouged out &amp; he be blinded; as was the customary punishment those days. When the loyal </w:t>
      </w:r>
      <w:proofErr w:type="spellStart"/>
      <w:r w:rsidR="00854E2B" w:rsidRPr="0031304F">
        <w:rPr>
          <w:color w:val="000000" w:themeColor="text1"/>
          <w:sz w:val="32"/>
          <w:szCs w:val="32"/>
          <w:lang w:val="en-IN"/>
        </w:rPr>
        <w:t>Virupanna</w:t>
      </w:r>
      <w:proofErr w:type="spellEnd"/>
      <w:r w:rsidR="00854E2B" w:rsidRPr="0031304F">
        <w:rPr>
          <w:color w:val="000000" w:themeColor="text1"/>
          <w:sz w:val="32"/>
          <w:szCs w:val="32"/>
          <w:lang w:val="en-IN"/>
        </w:rPr>
        <w:t xml:space="preserve"> heard this, he decided to carry out the task himself. And, the Kalyana </w:t>
      </w:r>
      <w:proofErr w:type="spellStart"/>
      <w:r w:rsidR="00854E2B" w:rsidRPr="0031304F">
        <w:rPr>
          <w:color w:val="000000" w:themeColor="text1"/>
          <w:sz w:val="32"/>
          <w:szCs w:val="32"/>
          <w:lang w:val="en-IN"/>
        </w:rPr>
        <w:t>mantapa</w:t>
      </w:r>
      <w:proofErr w:type="spellEnd"/>
      <w:r w:rsidR="00854E2B" w:rsidRPr="0031304F">
        <w:rPr>
          <w:color w:val="000000" w:themeColor="text1"/>
          <w:sz w:val="32"/>
          <w:szCs w:val="32"/>
          <w:lang w:val="en-IN"/>
        </w:rPr>
        <w:t xml:space="preserve"> remained unfinished.</w:t>
      </w:r>
    </w:p>
    <w:p w14:paraId="2B6636CF" w14:textId="2E9CE35F" w:rsidR="00BE6A37" w:rsidRDefault="00541E5F" w:rsidP="00541E5F">
      <w:pPr>
        <w:rPr>
          <w:color w:val="000000" w:themeColor="text1"/>
          <w:sz w:val="32"/>
          <w:szCs w:val="32"/>
          <w:lang w:val="en-IN"/>
        </w:rPr>
      </w:pPr>
      <w:r w:rsidRPr="0031304F">
        <w:rPr>
          <w:color w:val="000000" w:themeColor="text1"/>
          <w:sz w:val="32"/>
          <w:szCs w:val="32"/>
          <w:lang w:val="en-IN"/>
        </w:rPr>
        <w:t>It was the last part to be built in the temple complex.</w:t>
      </w:r>
      <w:r w:rsidR="00854E2B" w:rsidRPr="0031304F">
        <w:rPr>
          <w:color w:val="000000" w:themeColor="text1"/>
          <w:sz w:val="32"/>
          <w:szCs w:val="32"/>
          <w:lang w:val="en-IN"/>
        </w:rPr>
        <w:t xml:space="preserve"> </w:t>
      </w:r>
    </w:p>
    <w:p w14:paraId="7FAB62D3" w14:textId="77777777" w:rsidR="00541E5F" w:rsidRPr="0031304F" w:rsidRDefault="00541E5F" w:rsidP="00541E5F">
      <w:pPr>
        <w:rPr>
          <w:color w:val="000000" w:themeColor="text1"/>
          <w:sz w:val="32"/>
          <w:szCs w:val="32"/>
          <w:lang w:val="en-IN"/>
        </w:rPr>
      </w:pPr>
    </w:p>
    <w:p w14:paraId="4B27E895" w14:textId="3930BDB6" w:rsidR="00B46100" w:rsidRDefault="00B46100" w:rsidP="00B46100">
      <w:pPr>
        <w:rPr>
          <w:b/>
          <w:bCs/>
          <w:color w:val="000000" w:themeColor="text1"/>
          <w:sz w:val="36"/>
          <w:szCs w:val="36"/>
          <w:lang w:val="en-IN"/>
        </w:rPr>
      </w:pPr>
      <w:r w:rsidRPr="00B46100">
        <w:rPr>
          <w:b/>
          <w:bCs/>
          <w:color w:val="000000" w:themeColor="text1"/>
          <w:sz w:val="36"/>
          <w:szCs w:val="36"/>
          <w:lang w:val="en-IN"/>
        </w:rPr>
        <w:t xml:space="preserve">Jatayu </w:t>
      </w:r>
      <w:r>
        <w:rPr>
          <w:b/>
          <w:bCs/>
          <w:color w:val="000000" w:themeColor="text1"/>
          <w:sz w:val="36"/>
          <w:szCs w:val="36"/>
          <w:lang w:val="en-IN"/>
        </w:rPr>
        <w:t>Theme Park, Lepakshi</w:t>
      </w:r>
      <w:r w:rsidR="00B779F1">
        <w:rPr>
          <w:b/>
          <w:bCs/>
          <w:color w:val="000000" w:themeColor="text1"/>
          <w:sz w:val="36"/>
          <w:szCs w:val="36"/>
          <w:lang w:val="en-IN"/>
        </w:rPr>
        <w:t>: Rising of the fallen bird</w:t>
      </w:r>
    </w:p>
    <w:p w14:paraId="4483B8AE" w14:textId="575BA1C2" w:rsidR="00B46100" w:rsidRPr="00B46100" w:rsidRDefault="00B779F1" w:rsidP="00B46100">
      <w:pPr>
        <w:rPr>
          <w:b/>
          <w:bCs/>
          <w:color w:val="000000" w:themeColor="text1"/>
          <w:sz w:val="36"/>
          <w:szCs w:val="36"/>
          <w:lang w:val="en-IN"/>
        </w:rPr>
      </w:pPr>
      <w:r>
        <w:rPr>
          <w:b/>
          <w:bCs/>
          <w:color w:val="000000" w:themeColor="text1"/>
          <w:sz w:val="36"/>
          <w:szCs w:val="36"/>
          <w:lang w:val="en-IN"/>
        </w:rPr>
        <w:t xml:space="preserve">             </w:t>
      </w:r>
      <w:r>
        <w:rPr>
          <w:noProof/>
        </w:rPr>
        <w:drawing>
          <wp:inline distT="0" distB="0" distL="0" distR="0" wp14:anchorId="5C869DD7" wp14:editId="0B6AF8AD">
            <wp:extent cx="3920317" cy="2616200"/>
            <wp:effectExtent l="38100" t="38100" r="42545" b="88900"/>
            <wp:docPr id="1673385628" name="Picture 15" descr="An Excursion To Lepakshi From Bangalore | Going Places With Anwes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cursion To Lepakshi From Bangalore | Going Places With Anwesh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43517" cy="2631682"/>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pic:spPr>
                </pic:pic>
              </a:graphicData>
            </a:graphic>
          </wp:inline>
        </w:drawing>
      </w:r>
    </w:p>
    <w:p w14:paraId="339A8DA9" w14:textId="287A054F" w:rsidR="00B46100" w:rsidRDefault="00FB2290" w:rsidP="00B46100">
      <w:pPr>
        <w:rPr>
          <w:rFonts w:ascii="Arial" w:hAnsi="Arial" w:cs="Arial"/>
          <w:color w:val="474747"/>
          <w:shd w:val="clear" w:color="auto" w:fill="FFFFFF"/>
        </w:rPr>
      </w:pPr>
      <w:r>
        <w:rPr>
          <w:color w:val="000000" w:themeColor="text1"/>
          <w:sz w:val="32"/>
          <w:szCs w:val="32"/>
        </w:rPr>
        <w:t>Jatayu Theme Park</w:t>
      </w:r>
      <w:r w:rsidRPr="00FB2290">
        <w:rPr>
          <w:color w:val="000000" w:themeColor="text1"/>
          <w:sz w:val="32"/>
          <w:szCs w:val="32"/>
        </w:rPr>
        <w:t xml:space="preserve"> has a large statue of a bird perched on the hilltop. The bird is the mythical 'Jatayu'. The town has been named as a tribute to Jatayu</w:t>
      </w:r>
      <w:r>
        <w:rPr>
          <w:color w:val="000000" w:themeColor="text1"/>
          <w:sz w:val="32"/>
          <w:szCs w:val="32"/>
        </w:rPr>
        <w:t>.</w:t>
      </w:r>
      <w:r w:rsidRPr="00FB2290">
        <w:rPr>
          <w:color w:val="000000" w:themeColor="text1"/>
          <w:sz w:val="32"/>
          <w:szCs w:val="32"/>
        </w:rPr>
        <w:t xml:space="preserve"> Mythology states that Lepakshi is the place where Jatayu fell, wounded by Ravana while abducting Sita. Rama is said to have commanded the bird to rise 'Le Pakshi', and hence the name</w:t>
      </w:r>
      <w:r>
        <w:rPr>
          <w:color w:val="000000" w:themeColor="text1"/>
          <w:sz w:val="32"/>
          <w:szCs w:val="32"/>
        </w:rPr>
        <w:t xml:space="preserve"> Lepakshi.</w:t>
      </w:r>
      <w:r w:rsidRPr="00FB2290">
        <w:rPr>
          <w:rFonts w:ascii="Arial" w:hAnsi="Arial" w:cs="Arial"/>
          <w:color w:val="474747"/>
          <w:shd w:val="clear" w:color="auto" w:fill="FFFFFF"/>
        </w:rPr>
        <w:t xml:space="preserve"> </w:t>
      </w:r>
    </w:p>
    <w:p w14:paraId="69B27BD2" w14:textId="23E1CAA5" w:rsidR="00FB2290" w:rsidRDefault="00FB2290" w:rsidP="00B46100">
      <w:pPr>
        <w:rPr>
          <w:color w:val="000000" w:themeColor="text1"/>
          <w:sz w:val="32"/>
          <w:szCs w:val="32"/>
        </w:rPr>
      </w:pPr>
      <w:r>
        <w:rPr>
          <w:color w:val="000000" w:themeColor="text1"/>
          <w:sz w:val="32"/>
          <w:szCs w:val="32"/>
        </w:rPr>
        <w:t xml:space="preserve">                               </w:t>
      </w:r>
    </w:p>
    <w:p w14:paraId="638C7AC0" w14:textId="77777777" w:rsidR="00A31634" w:rsidRDefault="00A31634" w:rsidP="00B46100">
      <w:pPr>
        <w:rPr>
          <w:b/>
          <w:bCs/>
          <w:color w:val="000000" w:themeColor="text1"/>
          <w:sz w:val="32"/>
          <w:szCs w:val="32"/>
        </w:rPr>
      </w:pPr>
    </w:p>
    <w:p w14:paraId="6D967BF0" w14:textId="616B1188" w:rsidR="00541E5F" w:rsidRDefault="00541E5F" w:rsidP="00B46100">
      <w:pPr>
        <w:rPr>
          <w:b/>
          <w:bCs/>
          <w:color w:val="000000" w:themeColor="text1"/>
          <w:sz w:val="32"/>
          <w:szCs w:val="32"/>
        </w:rPr>
      </w:pPr>
      <w:r>
        <w:rPr>
          <w:b/>
          <w:bCs/>
          <w:color w:val="000000" w:themeColor="text1"/>
          <w:sz w:val="32"/>
          <w:szCs w:val="32"/>
        </w:rPr>
        <w:lastRenderedPageBreak/>
        <w:t>Nandi, Lepakshi</w:t>
      </w:r>
    </w:p>
    <w:p w14:paraId="519F063E" w14:textId="0B8D3F34" w:rsidR="00541E5F" w:rsidRDefault="004C7889" w:rsidP="00541E5F">
      <w:pPr>
        <w:rPr>
          <w:color w:val="000000" w:themeColor="text1"/>
          <w:sz w:val="32"/>
          <w:szCs w:val="32"/>
          <w:lang w:val="en-IN"/>
        </w:rPr>
      </w:pPr>
      <w:r>
        <w:rPr>
          <w:color w:val="000000" w:themeColor="text1"/>
          <w:sz w:val="32"/>
          <w:szCs w:val="32"/>
          <w:lang w:val="en-IN"/>
        </w:rPr>
        <w:t xml:space="preserve">                </w:t>
      </w:r>
      <w:r w:rsidR="00541E5F">
        <w:rPr>
          <w:noProof/>
        </w:rPr>
        <w:drawing>
          <wp:inline distT="0" distB="0" distL="0" distR="0" wp14:anchorId="3165FB5E" wp14:editId="247A260D">
            <wp:extent cx="3695700" cy="2079040"/>
            <wp:effectExtent l="38100" t="38100" r="38100" b="73660"/>
            <wp:docPr id="1295190431" name="Picture 24" descr="Lepakshi Temple - Lepakshi Te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epakshi Temple - Lepakshi Templ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11546" cy="2087954"/>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pic:spPr>
                </pic:pic>
              </a:graphicData>
            </a:graphic>
          </wp:inline>
        </w:drawing>
      </w:r>
    </w:p>
    <w:p w14:paraId="7B81AECE" w14:textId="29D1AA27" w:rsidR="00541E5F" w:rsidRDefault="00541E5F" w:rsidP="00B46100">
      <w:pPr>
        <w:rPr>
          <w:color w:val="000000" w:themeColor="text1"/>
          <w:sz w:val="32"/>
          <w:szCs w:val="32"/>
          <w:lang w:val="en-IN"/>
        </w:rPr>
      </w:pPr>
      <w:r>
        <w:rPr>
          <w:color w:val="000000" w:themeColor="text1"/>
          <w:sz w:val="32"/>
          <w:szCs w:val="32"/>
          <w:lang w:val="en-IN"/>
        </w:rPr>
        <w:t>At last, we</w:t>
      </w:r>
      <w:r w:rsidRPr="0031304F">
        <w:rPr>
          <w:color w:val="000000" w:themeColor="text1"/>
          <w:sz w:val="32"/>
          <w:szCs w:val="32"/>
          <w:lang w:val="en-IN"/>
        </w:rPr>
        <w:t xml:space="preserve"> stopped at the Nandi on</w:t>
      </w:r>
      <w:r>
        <w:rPr>
          <w:color w:val="000000" w:themeColor="text1"/>
          <w:sz w:val="32"/>
          <w:szCs w:val="32"/>
          <w:lang w:val="en-IN"/>
        </w:rPr>
        <w:t xml:space="preserve"> </w:t>
      </w:r>
      <w:r w:rsidRPr="0031304F">
        <w:rPr>
          <w:color w:val="000000" w:themeColor="text1"/>
          <w:sz w:val="32"/>
          <w:szCs w:val="32"/>
          <w:lang w:val="en-IN"/>
        </w:rPr>
        <w:t>way out of Lepakshi. It is India’s largest Nandi, carved out of monolithic granite.</w:t>
      </w:r>
    </w:p>
    <w:p w14:paraId="455D4620" w14:textId="77777777" w:rsidR="00541E5F" w:rsidRPr="00541E5F" w:rsidRDefault="00541E5F" w:rsidP="00B46100">
      <w:pPr>
        <w:rPr>
          <w:color w:val="000000" w:themeColor="text1"/>
          <w:sz w:val="32"/>
          <w:szCs w:val="32"/>
          <w:lang w:val="en-IN"/>
        </w:rPr>
      </w:pPr>
    </w:p>
    <w:p w14:paraId="082F6E13" w14:textId="75DAE163" w:rsidR="00B46100" w:rsidRDefault="00FB604E" w:rsidP="00B46100">
      <w:pPr>
        <w:rPr>
          <w:b/>
          <w:bCs/>
          <w:color w:val="000000" w:themeColor="text1"/>
          <w:sz w:val="32"/>
          <w:szCs w:val="32"/>
          <w:lang w:val="en-IN"/>
        </w:rPr>
      </w:pPr>
      <w:r>
        <w:rPr>
          <w:b/>
          <w:bCs/>
          <w:color w:val="000000" w:themeColor="text1"/>
          <w:sz w:val="32"/>
          <w:szCs w:val="32"/>
          <w:lang w:val="en-IN"/>
        </w:rPr>
        <w:t xml:space="preserve">Isha Foundation, </w:t>
      </w:r>
      <w:proofErr w:type="spellStart"/>
      <w:r>
        <w:rPr>
          <w:b/>
          <w:bCs/>
          <w:color w:val="000000" w:themeColor="text1"/>
          <w:sz w:val="32"/>
          <w:szCs w:val="32"/>
          <w:lang w:val="en-IN"/>
        </w:rPr>
        <w:t>C</w:t>
      </w:r>
      <w:r w:rsidRPr="00FB604E">
        <w:rPr>
          <w:b/>
          <w:bCs/>
          <w:color w:val="000000" w:themeColor="text1"/>
          <w:sz w:val="32"/>
          <w:szCs w:val="32"/>
          <w:lang w:val="en-IN"/>
        </w:rPr>
        <w:t>hikkaballapura</w:t>
      </w:r>
      <w:proofErr w:type="spellEnd"/>
    </w:p>
    <w:p w14:paraId="07F345AE" w14:textId="3298F3C4" w:rsidR="00B46100" w:rsidRPr="00FB604E" w:rsidRDefault="004C7889" w:rsidP="00B46100">
      <w:pPr>
        <w:rPr>
          <w:b/>
          <w:bCs/>
          <w:color w:val="000000" w:themeColor="text1"/>
          <w:sz w:val="32"/>
          <w:szCs w:val="32"/>
          <w:lang w:val="en-IN"/>
        </w:rPr>
      </w:pPr>
      <w:r>
        <w:rPr>
          <w:b/>
          <w:bCs/>
          <w:color w:val="000000" w:themeColor="text1"/>
          <w:sz w:val="32"/>
          <w:szCs w:val="32"/>
          <w:lang w:val="en-IN"/>
        </w:rPr>
        <w:t xml:space="preserve">           </w:t>
      </w:r>
      <w:r w:rsidR="00FB604E">
        <w:rPr>
          <w:noProof/>
        </w:rPr>
        <w:drawing>
          <wp:inline distT="0" distB="0" distL="0" distR="0" wp14:anchorId="3C85E0E9" wp14:editId="1B819210">
            <wp:extent cx="4229100" cy="2537651"/>
            <wp:effectExtent l="38100" t="38100" r="38100" b="91440"/>
            <wp:docPr id="2026376259" name="Picture 20" descr="Adiyogi | Sadhguru Sannidhi | Isha | Laser Show | Camping in  Chikkaballapura | Pahadi Patide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iyogi | Sadhguru Sannidhi | Isha | Laser Show | Camping in  Chikkaballapura | Pahadi Patidev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32285" cy="2539562"/>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pic:spPr>
                </pic:pic>
              </a:graphicData>
            </a:graphic>
          </wp:inline>
        </w:drawing>
      </w:r>
    </w:p>
    <w:p w14:paraId="255F2F7D" w14:textId="649796A7" w:rsidR="00F65633" w:rsidRDefault="00F65633" w:rsidP="0031304F">
      <w:pPr>
        <w:rPr>
          <w:color w:val="000000" w:themeColor="text1"/>
          <w:sz w:val="32"/>
          <w:szCs w:val="32"/>
        </w:rPr>
      </w:pPr>
      <w:bookmarkStart w:id="733" w:name="_Hlk185788992"/>
      <w:r w:rsidRPr="00F65633">
        <w:rPr>
          <w:color w:val="000000" w:themeColor="text1"/>
          <w:sz w:val="32"/>
          <w:szCs w:val="32"/>
        </w:rPr>
        <w:t xml:space="preserve">The </w:t>
      </w:r>
      <w:r>
        <w:rPr>
          <w:color w:val="000000" w:themeColor="text1"/>
          <w:sz w:val="32"/>
          <w:szCs w:val="32"/>
        </w:rPr>
        <w:t>Isha</w:t>
      </w:r>
      <w:r w:rsidRPr="00F65633">
        <w:rPr>
          <w:color w:val="000000" w:themeColor="text1"/>
          <w:sz w:val="32"/>
          <w:szCs w:val="32"/>
        </w:rPr>
        <w:t xml:space="preserve"> Shiva Statue in </w:t>
      </w:r>
      <w:proofErr w:type="spellStart"/>
      <w:r w:rsidRPr="00F65633">
        <w:rPr>
          <w:color w:val="000000" w:themeColor="text1"/>
          <w:sz w:val="32"/>
          <w:szCs w:val="32"/>
        </w:rPr>
        <w:t>Chikkaballapur</w:t>
      </w:r>
      <w:r>
        <w:rPr>
          <w:color w:val="000000" w:themeColor="text1"/>
          <w:sz w:val="32"/>
          <w:szCs w:val="32"/>
        </w:rPr>
        <w:t>a</w:t>
      </w:r>
      <w:proofErr w:type="spellEnd"/>
      <w:r w:rsidRPr="00F65633">
        <w:rPr>
          <w:color w:val="000000" w:themeColor="text1"/>
          <w:sz w:val="32"/>
          <w:szCs w:val="32"/>
        </w:rPr>
        <w:t xml:space="preserve">, Karnataka, stands 112 feet tall and represents Lord Shiva as the </w:t>
      </w:r>
      <w:proofErr w:type="spellStart"/>
      <w:r w:rsidRPr="00F65633">
        <w:rPr>
          <w:color w:val="000000" w:themeColor="text1"/>
          <w:sz w:val="32"/>
          <w:szCs w:val="32"/>
        </w:rPr>
        <w:t>Adiyogi</w:t>
      </w:r>
      <w:proofErr w:type="spellEnd"/>
      <w:r w:rsidRPr="00F65633">
        <w:rPr>
          <w:color w:val="000000" w:themeColor="text1"/>
          <w:sz w:val="32"/>
          <w:szCs w:val="32"/>
        </w:rPr>
        <w:t>, the first yogi. Located near Nandi Hills, it was inaugurated in 2017 by the Isha Foundation. The statue symbolizes spiritual awakening and promotes the practice of yoga. It has become a major attraction for both spiritual seekers and tourists.</w:t>
      </w:r>
    </w:p>
    <w:bookmarkEnd w:id="733"/>
    <w:p w14:paraId="095AF78F" w14:textId="77777777" w:rsidR="00541E5F" w:rsidRDefault="00541E5F" w:rsidP="0031304F">
      <w:pPr>
        <w:rPr>
          <w:color w:val="000000" w:themeColor="text1"/>
          <w:sz w:val="32"/>
          <w:szCs w:val="32"/>
        </w:rPr>
      </w:pPr>
    </w:p>
    <w:p w14:paraId="28036D05" w14:textId="77777777" w:rsidR="00A31634" w:rsidRDefault="00A31634" w:rsidP="001B20FD">
      <w:pPr>
        <w:ind w:left="720" w:firstLine="720"/>
        <w:rPr>
          <w:b/>
          <w:bCs/>
          <w:color w:val="000000" w:themeColor="text1"/>
          <w:sz w:val="36"/>
          <w:szCs w:val="36"/>
          <w:u w:val="single"/>
        </w:rPr>
      </w:pPr>
    </w:p>
    <w:p w14:paraId="60BA5D4D" w14:textId="77777777" w:rsidR="00A31634" w:rsidRDefault="00A31634" w:rsidP="001B20FD">
      <w:pPr>
        <w:ind w:left="720" w:firstLine="720"/>
        <w:rPr>
          <w:b/>
          <w:bCs/>
          <w:color w:val="000000" w:themeColor="text1"/>
          <w:sz w:val="36"/>
          <w:szCs w:val="36"/>
          <w:u w:val="single"/>
        </w:rPr>
      </w:pPr>
    </w:p>
    <w:p w14:paraId="6D02FF9D" w14:textId="77777777" w:rsidR="00A31634" w:rsidRDefault="00A31634" w:rsidP="001B20FD">
      <w:pPr>
        <w:ind w:left="720" w:firstLine="720"/>
        <w:rPr>
          <w:b/>
          <w:bCs/>
          <w:color w:val="000000" w:themeColor="text1"/>
          <w:sz w:val="36"/>
          <w:szCs w:val="36"/>
          <w:u w:val="single"/>
        </w:rPr>
      </w:pPr>
    </w:p>
    <w:p w14:paraId="1B146BA6" w14:textId="77777777" w:rsidR="00A31634" w:rsidRDefault="00A31634" w:rsidP="001B20FD">
      <w:pPr>
        <w:ind w:left="720" w:firstLine="720"/>
        <w:rPr>
          <w:b/>
          <w:bCs/>
          <w:color w:val="000000" w:themeColor="text1"/>
          <w:sz w:val="36"/>
          <w:szCs w:val="36"/>
          <w:u w:val="single"/>
        </w:rPr>
      </w:pPr>
    </w:p>
    <w:p w14:paraId="52B7C244" w14:textId="47657A5F" w:rsidR="001B20FD" w:rsidRDefault="001B20FD" w:rsidP="001B20FD">
      <w:pPr>
        <w:ind w:left="720" w:firstLine="720"/>
        <w:rPr>
          <w:b/>
          <w:bCs/>
          <w:color w:val="000000" w:themeColor="text1"/>
          <w:sz w:val="36"/>
          <w:szCs w:val="36"/>
          <w:u w:val="single"/>
        </w:rPr>
      </w:pPr>
      <w:r w:rsidRPr="001B20FD">
        <w:rPr>
          <w:b/>
          <w:bCs/>
          <w:color w:val="000000" w:themeColor="text1"/>
          <w:sz w:val="36"/>
          <w:szCs w:val="36"/>
          <w:u w:val="single"/>
        </w:rPr>
        <w:lastRenderedPageBreak/>
        <w:t>GEO Tagged Photos of the activity</w:t>
      </w:r>
    </w:p>
    <w:p w14:paraId="354E52DD" w14:textId="7FD6EECD" w:rsidR="001B20FD" w:rsidRDefault="001B20FD" w:rsidP="001B20FD">
      <w:pPr>
        <w:rPr>
          <w:b/>
          <w:bCs/>
          <w:color w:val="000000" w:themeColor="text1"/>
          <w:sz w:val="36"/>
          <w:szCs w:val="36"/>
          <w:u w:val="single"/>
        </w:rPr>
      </w:pPr>
      <w:r>
        <w:rPr>
          <w:noProof/>
        </w:rPr>
        <w:drawing>
          <wp:anchor distT="0" distB="0" distL="114300" distR="114300" simplePos="0" relativeHeight="251646976" behindDoc="0" locked="0" layoutInCell="1" allowOverlap="1" wp14:anchorId="40DE705A" wp14:editId="16DAAA46">
            <wp:simplePos x="0" y="0"/>
            <wp:positionH relativeFrom="column">
              <wp:posOffset>-147955</wp:posOffset>
            </wp:positionH>
            <wp:positionV relativeFrom="paragraph">
              <wp:posOffset>270510</wp:posOffset>
            </wp:positionV>
            <wp:extent cx="2828925" cy="3771900"/>
            <wp:effectExtent l="38100" t="38100" r="47625" b="152400"/>
            <wp:wrapThrough wrapText="bothSides">
              <wp:wrapPolygon edited="0">
                <wp:start x="873" y="-218"/>
                <wp:lineTo x="-291" y="0"/>
                <wp:lineTo x="-291" y="19200"/>
                <wp:lineTo x="145" y="22364"/>
                <wp:lineTo x="21382" y="22364"/>
                <wp:lineTo x="21818" y="19200"/>
                <wp:lineTo x="21818" y="1745"/>
                <wp:lineTo x="20800" y="109"/>
                <wp:lineTo x="20655" y="-218"/>
                <wp:lineTo x="873" y="-218"/>
              </wp:wrapPolygon>
            </wp:wrapThrough>
            <wp:docPr id="20078338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28925" cy="3771900"/>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14:paraId="469746C0" w14:textId="4826494D" w:rsidR="001B20FD" w:rsidRDefault="001B20FD" w:rsidP="001B20FD">
      <w:pPr>
        <w:ind w:left="720" w:firstLine="720"/>
        <w:rPr>
          <w:b/>
          <w:bCs/>
          <w:color w:val="000000" w:themeColor="text1"/>
          <w:sz w:val="36"/>
          <w:szCs w:val="36"/>
          <w:u w:val="single"/>
        </w:rPr>
      </w:pPr>
    </w:p>
    <w:p w14:paraId="7AE03C14" w14:textId="77777777" w:rsidR="001B20FD" w:rsidRDefault="001B20FD" w:rsidP="001B20FD">
      <w:pPr>
        <w:ind w:left="720" w:firstLine="720"/>
        <w:rPr>
          <w:b/>
          <w:bCs/>
          <w:color w:val="000000" w:themeColor="text1"/>
          <w:sz w:val="36"/>
          <w:szCs w:val="36"/>
          <w:u w:val="single"/>
        </w:rPr>
      </w:pPr>
    </w:p>
    <w:p w14:paraId="23FE161E" w14:textId="77777777" w:rsidR="001B20FD" w:rsidRPr="001B20FD" w:rsidRDefault="001B20FD" w:rsidP="001B20FD">
      <w:pPr>
        <w:ind w:left="720" w:firstLine="720"/>
        <w:rPr>
          <w:b/>
          <w:bCs/>
          <w:color w:val="000000" w:themeColor="text1"/>
          <w:sz w:val="36"/>
          <w:szCs w:val="36"/>
          <w:u w:val="single"/>
        </w:rPr>
      </w:pPr>
    </w:p>
    <w:p w14:paraId="15544F08" w14:textId="0B7ECD5B" w:rsidR="00FB604E" w:rsidRDefault="00FB604E" w:rsidP="0031304F"/>
    <w:p w14:paraId="6CA623B9" w14:textId="5DF3D2F4" w:rsidR="00FB604E" w:rsidRDefault="00FB604E" w:rsidP="0031304F"/>
    <w:p w14:paraId="12D23581" w14:textId="5BE1F5E9" w:rsidR="00FB604E" w:rsidRDefault="00FB604E" w:rsidP="0031304F"/>
    <w:p w14:paraId="3C2D285A" w14:textId="397CA753" w:rsidR="00FB604E" w:rsidRDefault="00FB604E" w:rsidP="0031304F"/>
    <w:p w14:paraId="66AF79E3" w14:textId="41C00D74" w:rsidR="001B20FD" w:rsidRDefault="001B20FD" w:rsidP="0031304F"/>
    <w:p w14:paraId="0EFC94FE" w14:textId="70705E52" w:rsidR="001B20FD" w:rsidRDefault="001B20FD" w:rsidP="0031304F"/>
    <w:p w14:paraId="23E8CA00" w14:textId="523BA00E" w:rsidR="001B20FD" w:rsidRDefault="001B20FD" w:rsidP="0031304F"/>
    <w:p w14:paraId="71F875C4" w14:textId="5C8754CF" w:rsidR="001B20FD" w:rsidRDefault="001B20FD" w:rsidP="0031304F"/>
    <w:p w14:paraId="46A997D8" w14:textId="2C99750A" w:rsidR="001B20FD" w:rsidRDefault="001B20FD" w:rsidP="0031304F"/>
    <w:p w14:paraId="5F0351F9" w14:textId="45C05FE3" w:rsidR="001B20FD" w:rsidRDefault="001B20FD" w:rsidP="0031304F"/>
    <w:p w14:paraId="4B1C97D0" w14:textId="21BF9600" w:rsidR="00FB604E" w:rsidRDefault="00FB604E" w:rsidP="0031304F"/>
    <w:p w14:paraId="3EC3183D" w14:textId="6CCAE9C7" w:rsidR="00FB604E" w:rsidRDefault="00FB604E" w:rsidP="0031304F"/>
    <w:p w14:paraId="6EE30150" w14:textId="3848BF45" w:rsidR="00FB604E" w:rsidRDefault="00CC4CBF" w:rsidP="0031304F">
      <w:r>
        <w:rPr>
          <w:noProof/>
        </w:rPr>
        <w:drawing>
          <wp:anchor distT="0" distB="0" distL="114300" distR="114300" simplePos="0" relativeHeight="251648000" behindDoc="0" locked="0" layoutInCell="1" allowOverlap="1" wp14:anchorId="4DCE8070" wp14:editId="3E8EE81A">
            <wp:simplePos x="0" y="0"/>
            <wp:positionH relativeFrom="column">
              <wp:posOffset>-15875</wp:posOffset>
            </wp:positionH>
            <wp:positionV relativeFrom="paragraph">
              <wp:posOffset>819785</wp:posOffset>
            </wp:positionV>
            <wp:extent cx="3079750" cy="3994150"/>
            <wp:effectExtent l="38100" t="38100" r="44450" b="177800"/>
            <wp:wrapThrough wrapText="bothSides">
              <wp:wrapPolygon edited="0">
                <wp:start x="935" y="-206"/>
                <wp:lineTo x="-267" y="0"/>
                <wp:lineTo x="-267" y="19883"/>
                <wp:lineTo x="534" y="21428"/>
                <wp:lineTo x="0" y="22459"/>
                <wp:lineTo x="21511" y="22459"/>
                <wp:lineTo x="20976" y="21428"/>
                <wp:lineTo x="21778" y="19883"/>
                <wp:lineTo x="21778" y="1648"/>
                <wp:lineTo x="20709" y="103"/>
                <wp:lineTo x="20576" y="-206"/>
                <wp:lineTo x="935" y="-206"/>
              </wp:wrapPolygon>
            </wp:wrapThrough>
            <wp:docPr id="17134388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737"/>
                    <a:stretch/>
                  </pic:blipFill>
                  <pic:spPr bwMode="auto">
                    <a:xfrm>
                      <a:off x="0" y="0"/>
                      <a:ext cx="3079750" cy="3994150"/>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10901C" w14:textId="20C81E8D" w:rsidR="00FB604E" w:rsidRDefault="00FB604E" w:rsidP="0031304F"/>
    <w:p w14:paraId="3C24759F" w14:textId="0BC121F9" w:rsidR="00FB604E" w:rsidRDefault="00FB604E" w:rsidP="0031304F"/>
    <w:p w14:paraId="54DE15DF" w14:textId="1EB9D7FE" w:rsidR="00FB604E" w:rsidRDefault="00FB604E" w:rsidP="0031304F"/>
    <w:p w14:paraId="1AC5DB73" w14:textId="77777777" w:rsidR="00FB604E" w:rsidRDefault="00FB604E" w:rsidP="0031304F"/>
    <w:p w14:paraId="65022391" w14:textId="77777777" w:rsidR="00FB604E" w:rsidRDefault="00FB604E" w:rsidP="0031304F"/>
    <w:p w14:paraId="19BC66A7" w14:textId="77777777" w:rsidR="00FB604E" w:rsidRDefault="00FB604E" w:rsidP="0031304F"/>
    <w:p w14:paraId="77F0615C" w14:textId="00C7B54F" w:rsidR="00FB604E" w:rsidRDefault="00FB604E" w:rsidP="0031304F"/>
    <w:p w14:paraId="6F570225" w14:textId="316BA854" w:rsidR="00FB604E" w:rsidRDefault="00FB604E" w:rsidP="0031304F"/>
    <w:p w14:paraId="31818618" w14:textId="357A3A47" w:rsidR="00535FB7" w:rsidRPr="00FB604E" w:rsidDel="004F2B4F" w:rsidRDefault="00535FB7">
      <w:pPr>
        <w:pStyle w:val="Heading2"/>
        <w:rPr>
          <w:ins w:id="734" w:author="Manoj Kumar" w:date="2024-03-07T16:14:00Z"/>
          <w:del w:id="735" w:author="User" w:date="2022-12-29T10:39:00Z"/>
          <w:szCs w:val="32"/>
        </w:rPr>
        <w:pPrChange w:id="736" w:author="Manoj Kumar" w:date="2024-03-07T16:30:00Z">
          <w:pPr>
            <w:spacing w:before="59" w:line="360" w:lineRule="auto"/>
            <w:ind w:left="486" w:right="483" w:firstLine="144"/>
          </w:pPr>
        </w:pPrChange>
      </w:pPr>
      <w:ins w:id="737" w:author="Manoj Kumar" w:date="2024-03-07T16:14:00Z">
        <w:del w:id="738" w:author="User" w:date="2022-12-29T10:59:00Z">
          <w:r w:rsidRPr="00FB604E" w:rsidDel="00C96243">
            <w:rPr>
              <w:szCs w:val="32"/>
            </w:rPr>
            <w:delText>1</w:delText>
          </w:r>
        </w:del>
        <w:del w:id="739" w:author="User" w:date="2022-12-29T10:39:00Z">
          <w:r w:rsidRPr="00FB604E" w:rsidDel="004F2B4F">
            <w:rPr>
              <w:szCs w:val="32"/>
            </w:rPr>
            <w:delText xml:space="preserve">TOTAL DURATION IN HOUR / WEEK     </w:delText>
          </w:r>
        </w:del>
      </w:ins>
    </w:p>
    <w:p w14:paraId="2509EBC4" w14:textId="1C5573D1" w:rsidR="00ED3D99" w:rsidRPr="00ED3D99" w:rsidRDefault="00535FB7" w:rsidP="00ED3D99">
      <w:pPr>
        <w:rPr>
          <w:ins w:id="740" w:author="Manoj Kumar" w:date="2024-03-07T16:31:00Z"/>
          <w:color w:val="000000" w:themeColor="text1"/>
          <w:sz w:val="32"/>
          <w:szCs w:val="32"/>
        </w:rPr>
        <w:sectPr w:rsidR="00ED3D99" w:rsidRPr="00ED3D99" w:rsidSect="00BA1532">
          <w:headerReference w:type="default" r:id="rId30"/>
          <w:headerReference w:type="first" r:id="rId31"/>
          <w:pgSz w:w="11909" w:h="16834" w:code="9"/>
          <w:pgMar w:top="1440" w:right="1440" w:bottom="1440" w:left="1613" w:header="708" w:footer="708" w:gutter="0"/>
          <w:cols w:space="708"/>
          <w:titlePg/>
          <w:docGrid w:linePitch="360"/>
          <w:sectPrChange w:id="769" w:author="Manoj Kumar" w:date="2024-03-07T16:40:00Z">
            <w:sectPr w:rsidR="00ED3D99" w:rsidRPr="00ED3D99" w:rsidSect="00BA1532">
              <w:pgMar w:top="1440" w:right="1440" w:bottom="576" w:left="1584" w:header="708" w:footer="708" w:gutter="0"/>
              <w:titlePg w:val="0"/>
            </w:sectPr>
          </w:sectPrChange>
        </w:sectPr>
      </w:pPr>
      <w:ins w:id="770" w:author="Manoj Kumar" w:date="2024-03-07T16:14:00Z">
        <w:del w:id="771" w:author="User" w:date="2022-12-29T10:39:00Z">
          <w:r w:rsidRPr="00FB604E" w:rsidDel="004F2B4F">
            <w:rPr>
              <w:color w:val="000000" w:themeColor="text1"/>
              <w:sz w:val="32"/>
              <w:szCs w:val="32"/>
            </w:rPr>
            <w:delText>1.6 M</w:delText>
          </w:r>
        </w:del>
      </w:ins>
    </w:p>
    <w:p w14:paraId="2A30DD5E" w14:textId="77777777" w:rsidR="00535FB7" w:rsidRDefault="00535FB7">
      <w:pPr>
        <w:pStyle w:val="Heading1"/>
        <w:numPr>
          <w:ilvl w:val="0"/>
          <w:numId w:val="0"/>
        </w:numPr>
        <w:spacing w:before="0" w:after="0"/>
        <w:ind w:left="2880"/>
        <w:jc w:val="left"/>
        <w:rPr>
          <w:ins w:id="772" w:author="Manoj Kumar" w:date="2024-03-07T16:14:00Z"/>
        </w:rPr>
        <w:pPrChange w:id="773" w:author="Manoj Kumar" w:date="2024-03-07T16:31:00Z">
          <w:pPr>
            <w:spacing w:before="59"/>
            <w:ind w:left="486" w:right="483"/>
            <w:jc w:val="center"/>
          </w:pPr>
        </w:pPrChange>
      </w:pPr>
      <w:ins w:id="774" w:author="Manoj Kumar" w:date="2024-03-07T16:14:00Z">
        <w:r w:rsidRPr="00617FE4">
          <w:lastRenderedPageBreak/>
          <w:t>ACTIVITY – 3</w:t>
        </w:r>
      </w:ins>
    </w:p>
    <w:p w14:paraId="0B13FD07" w14:textId="2B31E44B" w:rsidR="00615DE4" w:rsidRPr="00615DE4" w:rsidRDefault="00535FB7" w:rsidP="004C7889">
      <w:pPr>
        <w:pStyle w:val="Title"/>
        <w:spacing w:before="0" w:after="0"/>
      </w:pPr>
      <w:ins w:id="775" w:author="Manoj Kumar" w:date="2024-03-07T16:14:00Z">
        <w:r w:rsidRPr="00F40D34">
          <w:t>Organic farming and Waste management</w:t>
        </w:r>
      </w:ins>
    </w:p>
    <w:p w14:paraId="50A92D82" w14:textId="77777777" w:rsidR="000B06DD" w:rsidRPr="000B06DD" w:rsidRDefault="000B06DD" w:rsidP="000B06DD">
      <w:pPr>
        <w:ind w:right="483"/>
        <w:rPr>
          <w:b/>
          <w:bCs/>
          <w:iCs/>
          <w:sz w:val="28"/>
          <w:szCs w:val="28"/>
          <w:lang w:val="en-IN"/>
        </w:rPr>
      </w:pPr>
      <w:r w:rsidRPr="000B06DD">
        <w:rPr>
          <w:b/>
          <w:bCs/>
          <w:iCs/>
          <w:sz w:val="28"/>
          <w:szCs w:val="28"/>
          <w:lang w:val="en-IN"/>
        </w:rPr>
        <w:t>1. State and Local Regulations Regarding Organic Farming and Waste Management in Karnataka</w:t>
      </w:r>
    </w:p>
    <w:p w14:paraId="131A3597" w14:textId="77777777" w:rsidR="000B06DD" w:rsidRDefault="000B06DD" w:rsidP="000B06DD">
      <w:pPr>
        <w:pStyle w:val="ListParagraph"/>
        <w:numPr>
          <w:ilvl w:val="0"/>
          <w:numId w:val="41"/>
        </w:numPr>
        <w:ind w:right="483"/>
        <w:rPr>
          <w:iCs/>
          <w:sz w:val="28"/>
          <w:szCs w:val="28"/>
          <w:lang w:val="en-IN"/>
        </w:rPr>
      </w:pPr>
      <w:r w:rsidRPr="000B06DD">
        <w:rPr>
          <w:iCs/>
          <w:sz w:val="28"/>
          <w:szCs w:val="28"/>
          <w:lang w:val="en-IN"/>
        </w:rPr>
        <w:t>Organic Farming Regulations:</w:t>
      </w:r>
    </w:p>
    <w:p w14:paraId="7E01549E" w14:textId="36799C38" w:rsidR="00615DE4" w:rsidRPr="00615DE4" w:rsidRDefault="004C7889" w:rsidP="00615DE4">
      <w:pPr>
        <w:ind w:right="483"/>
        <w:rPr>
          <w:iCs/>
          <w:sz w:val="28"/>
          <w:szCs w:val="28"/>
          <w:lang w:val="en-IN"/>
        </w:rPr>
      </w:pPr>
      <w:r>
        <w:rPr>
          <w:iCs/>
          <w:sz w:val="28"/>
          <w:szCs w:val="28"/>
          <w:lang w:val="en-IN"/>
        </w:rPr>
        <w:t xml:space="preserve">                       </w:t>
      </w:r>
      <w:r w:rsidR="00615DE4">
        <w:rPr>
          <w:noProof/>
        </w:rPr>
        <w:drawing>
          <wp:inline distT="0" distB="0" distL="0" distR="0" wp14:anchorId="04717F32" wp14:editId="78E00470">
            <wp:extent cx="3380014" cy="2112509"/>
            <wp:effectExtent l="38100" t="38100" r="30480" b="78740"/>
            <wp:docPr id="678123855" name="Picture 27" descr="Organic Farming: A Boon for Environment &amp; Sustanability - A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Organic Farming: A Boon for Environment &amp; Sustanability - AA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3696" cy="2121060"/>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pic:spPr>
                </pic:pic>
              </a:graphicData>
            </a:graphic>
          </wp:inline>
        </w:drawing>
      </w:r>
    </w:p>
    <w:p w14:paraId="6F868FA2" w14:textId="716D0634" w:rsidR="000B06DD" w:rsidRPr="000B06DD" w:rsidRDefault="000B06DD" w:rsidP="000B06DD">
      <w:pPr>
        <w:numPr>
          <w:ilvl w:val="1"/>
          <w:numId w:val="26"/>
        </w:numPr>
        <w:ind w:left="1210"/>
        <w:rPr>
          <w:iCs/>
          <w:sz w:val="28"/>
          <w:szCs w:val="28"/>
          <w:lang w:val="en-IN"/>
        </w:rPr>
      </w:pPr>
      <w:r w:rsidRPr="000B06DD">
        <w:rPr>
          <w:iCs/>
          <w:sz w:val="28"/>
          <w:szCs w:val="28"/>
          <w:lang w:val="en-IN"/>
        </w:rPr>
        <w:t xml:space="preserve">Karnataka follows the National Programme for Organic Production (NPOP) and the National Organic Farming Research Institute standards for certifying organic farms. </w:t>
      </w:r>
    </w:p>
    <w:p w14:paraId="19431E13" w14:textId="27ADC577" w:rsidR="000B06DD" w:rsidRPr="004C7889" w:rsidRDefault="000B06DD" w:rsidP="004C7889">
      <w:pPr>
        <w:pStyle w:val="ListParagraph"/>
        <w:numPr>
          <w:ilvl w:val="0"/>
          <w:numId w:val="26"/>
        </w:numPr>
        <w:ind w:right="483"/>
        <w:rPr>
          <w:iCs/>
          <w:sz w:val="28"/>
          <w:szCs w:val="28"/>
          <w:lang w:val="en-IN"/>
        </w:rPr>
      </w:pPr>
      <w:r w:rsidRPr="004C7889">
        <w:rPr>
          <w:iCs/>
          <w:sz w:val="28"/>
          <w:szCs w:val="28"/>
          <w:lang w:val="en-IN"/>
        </w:rPr>
        <w:t>Waste Management Regulations:</w:t>
      </w:r>
    </w:p>
    <w:p w14:paraId="5F2C660B" w14:textId="507D24DF" w:rsidR="00615DE4" w:rsidRPr="000B06DD" w:rsidRDefault="00615DE4" w:rsidP="00615DE4">
      <w:pPr>
        <w:ind w:right="483"/>
        <w:rPr>
          <w:iCs/>
          <w:sz w:val="28"/>
          <w:szCs w:val="28"/>
          <w:lang w:val="en-IN"/>
        </w:rPr>
      </w:pPr>
      <w:r>
        <w:rPr>
          <w:noProof/>
        </w:rPr>
        <w:drawing>
          <wp:anchor distT="0" distB="0" distL="114300" distR="114300" simplePos="0" relativeHeight="251656192" behindDoc="0" locked="0" layoutInCell="1" allowOverlap="1" wp14:anchorId="641EAE6A" wp14:editId="3C95F94F">
            <wp:simplePos x="0" y="0"/>
            <wp:positionH relativeFrom="column">
              <wp:posOffset>1049292</wp:posOffset>
            </wp:positionH>
            <wp:positionV relativeFrom="paragraph">
              <wp:posOffset>50800</wp:posOffset>
            </wp:positionV>
            <wp:extent cx="3412490" cy="2274570"/>
            <wp:effectExtent l="38100" t="38100" r="35560" b="68580"/>
            <wp:wrapThrough wrapText="bothSides">
              <wp:wrapPolygon edited="0">
                <wp:start x="482" y="-362"/>
                <wp:lineTo x="-241" y="0"/>
                <wp:lineTo x="-241" y="20261"/>
                <wp:lineTo x="482" y="22070"/>
                <wp:lineTo x="20981" y="22070"/>
                <wp:lineTo x="21705" y="20261"/>
                <wp:lineTo x="21705" y="2894"/>
                <wp:lineTo x="20981" y="181"/>
                <wp:lineTo x="20981" y="-362"/>
                <wp:lineTo x="482" y="-362"/>
              </wp:wrapPolygon>
            </wp:wrapThrough>
            <wp:docPr id="437318880" name="Picture 28" descr="Waste Management Images – Browse 316,183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Waste Management Images – Browse 316,183 Stock Photos, Vectors, and Video |  Adobe Stoc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12490" cy="2274570"/>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14:paraId="3EE57E97" w14:textId="77777777" w:rsidR="000B06DD" w:rsidRPr="000B06DD" w:rsidRDefault="000B06DD" w:rsidP="000B06DD">
      <w:pPr>
        <w:numPr>
          <w:ilvl w:val="1"/>
          <w:numId w:val="26"/>
        </w:numPr>
        <w:ind w:right="483"/>
        <w:rPr>
          <w:iCs/>
          <w:sz w:val="28"/>
          <w:szCs w:val="28"/>
          <w:lang w:val="en-IN"/>
        </w:rPr>
      </w:pPr>
      <w:r w:rsidRPr="000B06DD">
        <w:rPr>
          <w:iCs/>
          <w:sz w:val="28"/>
          <w:szCs w:val="28"/>
          <w:lang w:val="en-IN"/>
        </w:rPr>
        <w:t>Karnataka has adopted the Solid Waste Management Rules (2016), which mandate the segregation of organic (wet) and inorganic (dry) waste at the source, as well as separate collection and disposal processes. These rules apply across urban and rural areas in the state.</w:t>
      </w:r>
    </w:p>
    <w:p w14:paraId="157D0224" w14:textId="5DE52F34" w:rsidR="000B06DD" w:rsidRPr="000B06DD" w:rsidRDefault="000B06DD" w:rsidP="000B06DD">
      <w:pPr>
        <w:numPr>
          <w:ilvl w:val="0"/>
          <w:numId w:val="26"/>
        </w:numPr>
        <w:ind w:right="483"/>
        <w:rPr>
          <w:iCs/>
          <w:sz w:val="28"/>
          <w:szCs w:val="28"/>
          <w:lang w:val="en-IN"/>
        </w:rPr>
      </w:pPr>
      <w:r w:rsidRPr="000B06DD">
        <w:rPr>
          <w:iCs/>
          <w:sz w:val="28"/>
          <w:szCs w:val="28"/>
          <w:lang w:val="en-IN"/>
        </w:rPr>
        <w:t xml:space="preserve">Organic Waste Management: Karnataka's regulations also encourage Waste-to-Compost schemes, particularly in urban and peri-urban areas. </w:t>
      </w:r>
    </w:p>
    <w:p w14:paraId="17B4D80A" w14:textId="796792F0" w:rsidR="000B06DD" w:rsidRPr="000B06DD" w:rsidRDefault="000B06DD" w:rsidP="000B06DD">
      <w:pPr>
        <w:ind w:right="483"/>
        <w:rPr>
          <w:b/>
          <w:bCs/>
          <w:iCs/>
          <w:sz w:val="28"/>
          <w:szCs w:val="28"/>
          <w:lang w:val="en-IN"/>
        </w:rPr>
      </w:pPr>
      <w:r w:rsidRPr="000B06DD">
        <w:rPr>
          <w:b/>
          <w:bCs/>
          <w:iCs/>
          <w:sz w:val="28"/>
          <w:szCs w:val="28"/>
          <w:lang w:val="en-IN"/>
        </w:rPr>
        <w:lastRenderedPageBreak/>
        <w:t>2. Process of Organic Farming and Waste Management</w:t>
      </w:r>
    </w:p>
    <w:p w14:paraId="53C55CE5" w14:textId="104FAAE9" w:rsidR="000B06DD" w:rsidRPr="000B06DD" w:rsidRDefault="000B06DD" w:rsidP="000B06DD">
      <w:pPr>
        <w:numPr>
          <w:ilvl w:val="0"/>
          <w:numId w:val="27"/>
        </w:numPr>
        <w:ind w:right="483"/>
        <w:rPr>
          <w:iCs/>
          <w:sz w:val="28"/>
          <w:szCs w:val="28"/>
          <w:lang w:val="en-IN"/>
        </w:rPr>
      </w:pPr>
      <w:r w:rsidRPr="000B06DD">
        <w:rPr>
          <w:iCs/>
          <w:sz w:val="28"/>
          <w:szCs w:val="28"/>
          <w:lang w:val="en-IN"/>
        </w:rPr>
        <w:t xml:space="preserve">Soil Health Management: This includes using organic compost, cow dung, green manure, and biological pest control. </w:t>
      </w:r>
    </w:p>
    <w:p w14:paraId="1AB8DC7A" w14:textId="77777777" w:rsidR="000B06DD" w:rsidRPr="000B06DD" w:rsidRDefault="000B06DD" w:rsidP="000B06DD">
      <w:pPr>
        <w:ind w:right="483"/>
        <w:rPr>
          <w:b/>
          <w:bCs/>
          <w:iCs/>
          <w:sz w:val="28"/>
          <w:szCs w:val="28"/>
          <w:lang w:val="en-IN"/>
        </w:rPr>
      </w:pPr>
      <w:r w:rsidRPr="000B06DD">
        <w:rPr>
          <w:b/>
          <w:bCs/>
          <w:iCs/>
          <w:sz w:val="28"/>
          <w:szCs w:val="28"/>
          <w:lang w:val="en-IN"/>
        </w:rPr>
        <w:t>3. Category and Source of Organic Waste</w:t>
      </w:r>
    </w:p>
    <w:p w14:paraId="40EEF788" w14:textId="77777777" w:rsidR="000B06DD" w:rsidRPr="000B06DD" w:rsidRDefault="000B06DD" w:rsidP="000B06DD">
      <w:pPr>
        <w:ind w:right="483"/>
        <w:rPr>
          <w:iCs/>
          <w:sz w:val="28"/>
          <w:szCs w:val="28"/>
          <w:lang w:val="en-IN"/>
        </w:rPr>
      </w:pPr>
      <w:r w:rsidRPr="000B06DD">
        <w:rPr>
          <w:iCs/>
          <w:sz w:val="28"/>
          <w:szCs w:val="28"/>
          <w:lang w:val="en-IN"/>
        </w:rPr>
        <w:t>Organic waste can be broadly categorized into the following types:</w:t>
      </w:r>
    </w:p>
    <w:p w14:paraId="2A9AF3A0" w14:textId="3930659C" w:rsidR="000B06DD" w:rsidRPr="000B06DD" w:rsidRDefault="000B06DD" w:rsidP="000B06DD">
      <w:pPr>
        <w:numPr>
          <w:ilvl w:val="0"/>
          <w:numId w:val="28"/>
        </w:numPr>
        <w:ind w:right="483"/>
        <w:rPr>
          <w:iCs/>
          <w:sz w:val="28"/>
          <w:szCs w:val="28"/>
          <w:lang w:val="en-IN"/>
        </w:rPr>
      </w:pPr>
      <w:r w:rsidRPr="000B06DD">
        <w:rPr>
          <w:iCs/>
          <w:sz w:val="28"/>
          <w:szCs w:val="28"/>
          <w:lang w:val="en-IN"/>
        </w:rPr>
        <w:t>Agricultural Waste: This includes crop residues such as straw, leaves, and stalks, as well as animal manure</w:t>
      </w:r>
      <w:r w:rsidR="001D1845">
        <w:rPr>
          <w:iCs/>
          <w:sz w:val="28"/>
          <w:szCs w:val="28"/>
          <w:lang w:val="en-IN"/>
        </w:rPr>
        <w:t>.</w:t>
      </w:r>
    </w:p>
    <w:p w14:paraId="15810516" w14:textId="60C9B284" w:rsidR="000B06DD" w:rsidRPr="000B06DD" w:rsidRDefault="000B06DD" w:rsidP="000B06DD">
      <w:pPr>
        <w:numPr>
          <w:ilvl w:val="0"/>
          <w:numId w:val="28"/>
        </w:numPr>
        <w:ind w:right="483"/>
        <w:rPr>
          <w:iCs/>
          <w:sz w:val="28"/>
          <w:szCs w:val="28"/>
          <w:lang w:val="en-IN"/>
        </w:rPr>
      </w:pPr>
      <w:r w:rsidRPr="000B06DD">
        <w:rPr>
          <w:iCs/>
          <w:sz w:val="28"/>
          <w:szCs w:val="28"/>
          <w:lang w:val="en-IN"/>
        </w:rPr>
        <w:t>Food Waste: Organic waste generated from households, markets, and food processing units</w:t>
      </w:r>
      <w:r w:rsidR="001D1845">
        <w:rPr>
          <w:iCs/>
          <w:sz w:val="28"/>
          <w:szCs w:val="28"/>
          <w:lang w:val="en-IN"/>
        </w:rPr>
        <w:t>.</w:t>
      </w:r>
    </w:p>
    <w:p w14:paraId="137F0B9B" w14:textId="77777777" w:rsidR="000B06DD" w:rsidRPr="000B06DD" w:rsidRDefault="000B06DD" w:rsidP="000B06DD">
      <w:pPr>
        <w:ind w:right="483"/>
        <w:rPr>
          <w:b/>
          <w:bCs/>
          <w:iCs/>
          <w:sz w:val="28"/>
          <w:szCs w:val="28"/>
          <w:lang w:val="en-IN"/>
        </w:rPr>
      </w:pPr>
      <w:r w:rsidRPr="000B06DD">
        <w:rPr>
          <w:b/>
          <w:bCs/>
          <w:iCs/>
          <w:sz w:val="28"/>
          <w:szCs w:val="28"/>
          <w:lang w:val="en-IN"/>
        </w:rPr>
        <w:t>4. Composting Process and Compost Material</w:t>
      </w:r>
    </w:p>
    <w:p w14:paraId="1DFF2D45" w14:textId="77777777" w:rsidR="000B06DD" w:rsidRPr="000B06DD" w:rsidRDefault="000B06DD" w:rsidP="000B06DD">
      <w:pPr>
        <w:numPr>
          <w:ilvl w:val="0"/>
          <w:numId w:val="29"/>
        </w:numPr>
        <w:ind w:right="483"/>
        <w:rPr>
          <w:iCs/>
          <w:sz w:val="28"/>
          <w:szCs w:val="28"/>
          <w:lang w:val="en-IN"/>
        </w:rPr>
      </w:pPr>
      <w:r w:rsidRPr="000B06DD">
        <w:rPr>
          <w:iCs/>
          <w:sz w:val="28"/>
          <w:szCs w:val="28"/>
          <w:lang w:val="en-IN"/>
        </w:rPr>
        <w:t>Composting Process:</w:t>
      </w:r>
    </w:p>
    <w:p w14:paraId="61785F1F" w14:textId="77777777" w:rsidR="000B06DD" w:rsidRPr="000B06DD" w:rsidRDefault="000B06DD" w:rsidP="000B06DD">
      <w:pPr>
        <w:numPr>
          <w:ilvl w:val="1"/>
          <w:numId w:val="29"/>
        </w:numPr>
        <w:ind w:right="483"/>
        <w:rPr>
          <w:iCs/>
          <w:sz w:val="28"/>
          <w:szCs w:val="28"/>
          <w:lang w:val="en-IN"/>
        </w:rPr>
      </w:pPr>
      <w:r w:rsidRPr="000B06DD">
        <w:rPr>
          <w:iCs/>
          <w:sz w:val="28"/>
          <w:szCs w:val="28"/>
          <w:lang w:val="en-IN"/>
        </w:rPr>
        <w:t>Collection: Organic materials such as crop residues, green waste, food scraps, and manure are collected.</w:t>
      </w:r>
    </w:p>
    <w:p w14:paraId="61E604CC" w14:textId="77777777" w:rsidR="000B06DD" w:rsidRPr="000B06DD" w:rsidRDefault="000B06DD" w:rsidP="000B06DD">
      <w:pPr>
        <w:numPr>
          <w:ilvl w:val="1"/>
          <w:numId w:val="29"/>
        </w:numPr>
        <w:ind w:right="483"/>
        <w:rPr>
          <w:iCs/>
          <w:sz w:val="28"/>
          <w:szCs w:val="28"/>
          <w:lang w:val="en-IN"/>
        </w:rPr>
      </w:pPr>
      <w:r w:rsidRPr="000B06DD">
        <w:rPr>
          <w:iCs/>
          <w:sz w:val="28"/>
          <w:szCs w:val="28"/>
          <w:lang w:val="en-IN"/>
        </w:rPr>
        <w:t>Preparation: The materials are chopped or shredded to ensure faster decomposition.</w:t>
      </w:r>
    </w:p>
    <w:p w14:paraId="5052EC76" w14:textId="0F4451F6" w:rsidR="000B06DD" w:rsidRPr="000B06DD" w:rsidRDefault="000B06DD" w:rsidP="000B06DD">
      <w:pPr>
        <w:numPr>
          <w:ilvl w:val="1"/>
          <w:numId w:val="29"/>
        </w:numPr>
        <w:ind w:right="483"/>
        <w:rPr>
          <w:iCs/>
          <w:sz w:val="28"/>
          <w:szCs w:val="28"/>
          <w:lang w:val="en-IN"/>
        </w:rPr>
      </w:pPr>
      <w:r w:rsidRPr="000B06DD">
        <w:rPr>
          <w:iCs/>
          <w:sz w:val="28"/>
          <w:szCs w:val="28"/>
          <w:lang w:val="en-IN"/>
        </w:rPr>
        <w:t xml:space="preserve">Pile Formation: The materials are stacked in compost bins or piles, with alternating layers of “greens” and “browns” </w:t>
      </w:r>
    </w:p>
    <w:p w14:paraId="1846495B" w14:textId="77777777" w:rsidR="000B06DD" w:rsidRPr="000B06DD" w:rsidRDefault="000B06DD" w:rsidP="000B06DD">
      <w:pPr>
        <w:numPr>
          <w:ilvl w:val="1"/>
          <w:numId w:val="29"/>
        </w:numPr>
        <w:ind w:right="483"/>
        <w:rPr>
          <w:iCs/>
          <w:sz w:val="28"/>
          <w:szCs w:val="28"/>
          <w:lang w:val="en-IN"/>
        </w:rPr>
      </w:pPr>
      <w:r w:rsidRPr="000B06DD">
        <w:rPr>
          <w:iCs/>
          <w:sz w:val="28"/>
          <w:szCs w:val="28"/>
          <w:lang w:val="en-IN"/>
        </w:rPr>
        <w:t>Aeration and Turning: The pile is turned regularly to allow oxygen to reach the decomposing materials, speeding up the process.</w:t>
      </w:r>
    </w:p>
    <w:p w14:paraId="5B78DD68" w14:textId="77777777" w:rsidR="000B06DD" w:rsidRPr="000B06DD" w:rsidRDefault="000B06DD" w:rsidP="000B06DD">
      <w:pPr>
        <w:numPr>
          <w:ilvl w:val="1"/>
          <w:numId w:val="29"/>
        </w:numPr>
        <w:ind w:right="483"/>
        <w:rPr>
          <w:iCs/>
          <w:sz w:val="28"/>
          <w:szCs w:val="28"/>
          <w:lang w:val="en-IN"/>
        </w:rPr>
      </w:pPr>
      <w:r w:rsidRPr="000B06DD">
        <w:rPr>
          <w:iCs/>
          <w:sz w:val="28"/>
          <w:szCs w:val="28"/>
          <w:lang w:val="en-IN"/>
        </w:rPr>
        <w:t>Maturation: After several weeks to months, the compost is mature and ready to be used.</w:t>
      </w:r>
    </w:p>
    <w:p w14:paraId="46D2C535" w14:textId="77777777" w:rsidR="000B06DD" w:rsidRPr="000B06DD" w:rsidRDefault="000B06DD" w:rsidP="000B06DD">
      <w:pPr>
        <w:numPr>
          <w:ilvl w:val="0"/>
          <w:numId w:val="29"/>
        </w:numPr>
        <w:ind w:right="483"/>
        <w:rPr>
          <w:iCs/>
          <w:sz w:val="28"/>
          <w:szCs w:val="28"/>
          <w:lang w:val="en-IN"/>
        </w:rPr>
      </w:pPr>
      <w:r w:rsidRPr="000B06DD">
        <w:rPr>
          <w:iCs/>
          <w:sz w:val="28"/>
          <w:szCs w:val="28"/>
          <w:lang w:val="en-IN"/>
        </w:rPr>
        <w:t>Compost Material: Common materials used for composting in Karnataka include crop residues (paddy straw, sugarcane leaves), livestock manure (cow dung, poultry manure), food waste (vegetable scraps, kitchen waste), and green waste (grass clippings, tree leaves).</w:t>
      </w:r>
    </w:p>
    <w:p w14:paraId="1EE467B6" w14:textId="77777777" w:rsidR="000B06DD" w:rsidRPr="000B06DD" w:rsidRDefault="000B06DD" w:rsidP="000B06DD">
      <w:pPr>
        <w:ind w:right="483"/>
        <w:rPr>
          <w:b/>
          <w:bCs/>
          <w:iCs/>
          <w:sz w:val="28"/>
          <w:szCs w:val="28"/>
          <w:lang w:val="en-IN"/>
        </w:rPr>
      </w:pPr>
      <w:r w:rsidRPr="000B06DD">
        <w:rPr>
          <w:b/>
          <w:bCs/>
          <w:iCs/>
          <w:sz w:val="28"/>
          <w:szCs w:val="28"/>
          <w:lang w:val="en-IN"/>
        </w:rPr>
        <w:t>5. Site Selection for Compost Piles</w:t>
      </w:r>
    </w:p>
    <w:p w14:paraId="3B6B6258" w14:textId="77777777" w:rsidR="000B06DD" w:rsidRPr="000B06DD" w:rsidRDefault="000B06DD" w:rsidP="000B06DD">
      <w:pPr>
        <w:ind w:right="483"/>
        <w:rPr>
          <w:iCs/>
          <w:sz w:val="28"/>
          <w:szCs w:val="28"/>
          <w:lang w:val="en-IN"/>
        </w:rPr>
      </w:pPr>
      <w:r w:rsidRPr="000B06DD">
        <w:rPr>
          <w:iCs/>
          <w:sz w:val="28"/>
          <w:szCs w:val="28"/>
          <w:lang w:val="en-IN"/>
        </w:rPr>
        <w:t>The ideal location for compost piles or bins is critical to the success of composting:</w:t>
      </w:r>
    </w:p>
    <w:p w14:paraId="21A8B0C6" w14:textId="77777777" w:rsidR="000B06DD" w:rsidRPr="000B06DD" w:rsidRDefault="000B06DD" w:rsidP="000B06DD">
      <w:pPr>
        <w:numPr>
          <w:ilvl w:val="0"/>
          <w:numId w:val="30"/>
        </w:numPr>
        <w:ind w:right="483"/>
        <w:rPr>
          <w:iCs/>
          <w:sz w:val="28"/>
          <w:szCs w:val="28"/>
          <w:lang w:val="en-IN"/>
        </w:rPr>
      </w:pPr>
      <w:r w:rsidRPr="000B06DD">
        <w:rPr>
          <w:iCs/>
          <w:sz w:val="28"/>
          <w:szCs w:val="28"/>
          <w:lang w:val="en-IN"/>
        </w:rPr>
        <w:t>Accessibility: The site should be easily accessible to transport organic waste.</w:t>
      </w:r>
    </w:p>
    <w:p w14:paraId="4E417E66" w14:textId="56FC7752" w:rsidR="0021292D" w:rsidRPr="001D1845" w:rsidRDefault="000B06DD" w:rsidP="0021292D">
      <w:pPr>
        <w:numPr>
          <w:ilvl w:val="0"/>
          <w:numId w:val="30"/>
        </w:numPr>
        <w:ind w:right="483"/>
        <w:rPr>
          <w:iCs/>
          <w:sz w:val="28"/>
          <w:szCs w:val="28"/>
          <w:lang w:val="en-IN"/>
        </w:rPr>
      </w:pPr>
      <w:r w:rsidRPr="000B06DD">
        <w:rPr>
          <w:iCs/>
          <w:sz w:val="28"/>
          <w:szCs w:val="28"/>
          <w:lang w:val="en-IN"/>
        </w:rPr>
        <w:t>Ventilation: It should be an open, well-ventilated area to promote aerobic decomposition.</w:t>
      </w:r>
    </w:p>
    <w:p w14:paraId="3153FAF5" w14:textId="77777777" w:rsidR="0021292D" w:rsidRPr="0021292D" w:rsidRDefault="0021292D" w:rsidP="00535FB7">
      <w:pPr>
        <w:spacing w:before="59"/>
        <w:ind w:right="483"/>
        <w:rPr>
          <w:b/>
          <w:bCs/>
          <w:iCs/>
          <w:sz w:val="36"/>
          <w:szCs w:val="36"/>
        </w:rPr>
      </w:pPr>
      <w:r w:rsidRPr="0021292D">
        <w:rPr>
          <w:b/>
          <w:bCs/>
          <w:iCs/>
          <w:sz w:val="36"/>
          <w:szCs w:val="36"/>
        </w:rPr>
        <w:t>Role of Individual</w:t>
      </w:r>
    </w:p>
    <w:p w14:paraId="2E24B8F1" w14:textId="1498DC92" w:rsidR="0021292D" w:rsidRPr="0021292D" w:rsidRDefault="0021292D" w:rsidP="0021292D">
      <w:pPr>
        <w:spacing w:before="59"/>
        <w:ind w:right="483"/>
        <w:rPr>
          <w:b/>
          <w:bCs/>
          <w:iCs/>
          <w:sz w:val="28"/>
          <w:szCs w:val="28"/>
          <w:lang w:val="en-IN"/>
        </w:rPr>
      </w:pPr>
      <w:r w:rsidRPr="0021292D">
        <w:rPr>
          <w:b/>
          <w:bCs/>
          <w:iCs/>
          <w:sz w:val="28"/>
          <w:szCs w:val="28"/>
          <w:lang w:val="en-IN"/>
        </w:rPr>
        <w:t>1. Adopting Organic Farming Practices</w:t>
      </w:r>
    </w:p>
    <w:p w14:paraId="5CFD1ADD" w14:textId="77777777" w:rsidR="0021292D" w:rsidRPr="0021292D" w:rsidRDefault="0021292D" w:rsidP="0021292D">
      <w:pPr>
        <w:numPr>
          <w:ilvl w:val="0"/>
          <w:numId w:val="42"/>
        </w:numPr>
        <w:spacing w:before="59"/>
        <w:ind w:right="483"/>
        <w:rPr>
          <w:iCs/>
          <w:sz w:val="28"/>
          <w:szCs w:val="28"/>
          <w:lang w:val="en-IN"/>
        </w:rPr>
      </w:pPr>
      <w:r w:rsidRPr="0021292D">
        <w:rPr>
          <w:iCs/>
          <w:sz w:val="28"/>
          <w:szCs w:val="28"/>
          <w:lang w:val="en-IN"/>
        </w:rPr>
        <w:t>Transition to Organic Farming: Farmers can shift from conventional farming to organic methods by avoiding synthetic pesticides, fertilizers, and GMOs. They can adopt crop rotation, agroforestry, and the use of compost and organic manure to maintain soil fertility.</w:t>
      </w:r>
    </w:p>
    <w:p w14:paraId="49256A1F" w14:textId="7C4F6F4D" w:rsidR="0021292D" w:rsidRPr="0021292D" w:rsidRDefault="0021292D" w:rsidP="0021292D">
      <w:pPr>
        <w:spacing w:before="59"/>
        <w:ind w:right="483"/>
        <w:rPr>
          <w:b/>
          <w:bCs/>
          <w:iCs/>
          <w:sz w:val="28"/>
          <w:szCs w:val="28"/>
          <w:lang w:val="en-IN"/>
        </w:rPr>
      </w:pPr>
      <w:r w:rsidRPr="0021292D">
        <w:rPr>
          <w:b/>
          <w:bCs/>
          <w:iCs/>
          <w:sz w:val="28"/>
          <w:szCs w:val="28"/>
          <w:lang w:val="en-IN"/>
        </w:rPr>
        <w:lastRenderedPageBreak/>
        <w:t>2. Segregating and Managing Waste at the Household Level</w:t>
      </w:r>
    </w:p>
    <w:p w14:paraId="2AF10AC0" w14:textId="48E12CF7" w:rsidR="0021292D" w:rsidRPr="0021292D" w:rsidRDefault="0021292D" w:rsidP="0021292D">
      <w:pPr>
        <w:numPr>
          <w:ilvl w:val="0"/>
          <w:numId w:val="43"/>
        </w:numPr>
        <w:spacing w:before="59"/>
        <w:ind w:right="483"/>
        <w:rPr>
          <w:iCs/>
          <w:sz w:val="28"/>
          <w:szCs w:val="28"/>
          <w:lang w:val="en-IN"/>
        </w:rPr>
      </w:pPr>
      <w:r w:rsidRPr="0021292D">
        <w:rPr>
          <w:iCs/>
          <w:sz w:val="28"/>
          <w:szCs w:val="28"/>
          <w:lang w:val="en-IN"/>
        </w:rPr>
        <w:t xml:space="preserve">Waste Segregation: Households can segregate wet (organic) waste from dry waste, which helps streamline the collection and composting process. </w:t>
      </w:r>
    </w:p>
    <w:p w14:paraId="1F2E52A6" w14:textId="179A7ED8" w:rsidR="0021292D" w:rsidRPr="0021292D" w:rsidRDefault="0021292D" w:rsidP="0021292D">
      <w:pPr>
        <w:spacing w:before="59"/>
        <w:ind w:right="483"/>
        <w:rPr>
          <w:b/>
          <w:bCs/>
          <w:iCs/>
          <w:sz w:val="28"/>
          <w:szCs w:val="28"/>
          <w:lang w:val="en-IN"/>
        </w:rPr>
      </w:pPr>
      <w:r w:rsidRPr="0021292D">
        <w:rPr>
          <w:b/>
          <w:bCs/>
          <w:iCs/>
          <w:sz w:val="28"/>
          <w:szCs w:val="28"/>
          <w:lang w:val="en-IN"/>
        </w:rPr>
        <w:t>3. Promoting Sustainable Consumption and Environmental Awareness</w:t>
      </w:r>
    </w:p>
    <w:p w14:paraId="68A82686" w14:textId="3D5C309D" w:rsidR="0021292D" w:rsidRPr="0021292D" w:rsidRDefault="0021292D" w:rsidP="0021292D">
      <w:pPr>
        <w:numPr>
          <w:ilvl w:val="0"/>
          <w:numId w:val="44"/>
        </w:numPr>
        <w:spacing w:before="59"/>
        <w:ind w:right="483"/>
        <w:rPr>
          <w:iCs/>
          <w:sz w:val="28"/>
          <w:szCs w:val="28"/>
          <w:lang w:val="en-IN"/>
        </w:rPr>
      </w:pPr>
      <w:r w:rsidRPr="0021292D">
        <w:rPr>
          <w:iCs/>
          <w:sz w:val="28"/>
          <w:szCs w:val="28"/>
          <w:lang w:val="en-IN"/>
        </w:rPr>
        <w:t xml:space="preserve">Choosing Organic Products: By purchasing organic products, individuals support farmers who practice organic farming, thus promoting sustainability and reducing the environmental footprint of conventional agriculture. </w:t>
      </w:r>
    </w:p>
    <w:p w14:paraId="749A0011" w14:textId="575BAB34" w:rsidR="0021292D" w:rsidRPr="0021292D" w:rsidRDefault="0021292D" w:rsidP="0021292D">
      <w:pPr>
        <w:spacing w:before="59"/>
        <w:ind w:right="483"/>
        <w:rPr>
          <w:b/>
          <w:bCs/>
          <w:iCs/>
          <w:sz w:val="28"/>
          <w:szCs w:val="28"/>
          <w:lang w:val="en-IN"/>
        </w:rPr>
      </w:pPr>
      <w:r w:rsidRPr="0021292D">
        <w:rPr>
          <w:b/>
          <w:bCs/>
          <w:iCs/>
          <w:sz w:val="28"/>
          <w:szCs w:val="28"/>
          <w:lang w:val="en-IN"/>
        </w:rPr>
        <w:t>4. Contributing to the Health of Local Ecosystems</w:t>
      </w:r>
    </w:p>
    <w:p w14:paraId="7A205D43" w14:textId="77777777" w:rsidR="0021292D" w:rsidRPr="0021292D" w:rsidRDefault="0021292D" w:rsidP="0021292D">
      <w:pPr>
        <w:numPr>
          <w:ilvl w:val="0"/>
          <w:numId w:val="45"/>
        </w:numPr>
        <w:spacing w:before="59"/>
        <w:ind w:right="483"/>
        <w:rPr>
          <w:iCs/>
          <w:sz w:val="28"/>
          <w:szCs w:val="28"/>
          <w:lang w:val="en-IN"/>
        </w:rPr>
      </w:pPr>
      <w:r w:rsidRPr="0021292D">
        <w:rPr>
          <w:iCs/>
          <w:sz w:val="28"/>
          <w:szCs w:val="28"/>
          <w:lang w:val="en-IN"/>
        </w:rPr>
        <w:t>Minimizing Chemical Use: By avoiding synthetic pesticides and fertilizers in household gardens or small-scale farming, individuals can help prevent harmful chemicals from leaching into local water bodies, thus protecting water resources.</w:t>
      </w:r>
    </w:p>
    <w:p w14:paraId="10C075A7" w14:textId="346E041D" w:rsidR="0021292D" w:rsidRPr="0021292D" w:rsidRDefault="0021292D" w:rsidP="0021292D">
      <w:pPr>
        <w:spacing w:before="59"/>
        <w:ind w:right="483"/>
        <w:rPr>
          <w:b/>
          <w:bCs/>
          <w:iCs/>
          <w:sz w:val="28"/>
          <w:szCs w:val="28"/>
          <w:lang w:val="en-IN"/>
        </w:rPr>
      </w:pPr>
      <w:r w:rsidRPr="0021292D">
        <w:rPr>
          <w:b/>
          <w:bCs/>
          <w:iCs/>
          <w:sz w:val="28"/>
          <w:szCs w:val="28"/>
          <w:lang w:val="en-IN"/>
        </w:rPr>
        <w:t>5. Supporting and Engaging with Regulatory and Policy Measures</w:t>
      </w:r>
    </w:p>
    <w:p w14:paraId="7E955CBF" w14:textId="3036F796" w:rsidR="0021292D" w:rsidRPr="001D1845" w:rsidRDefault="0021292D" w:rsidP="00535FB7">
      <w:pPr>
        <w:numPr>
          <w:ilvl w:val="0"/>
          <w:numId w:val="46"/>
        </w:numPr>
        <w:spacing w:before="59"/>
        <w:ind w:right="483"/>
        <w:rPr>
          <w:iCs/>
          <w:sz w:val="28"/>
          <w:szCs w:val="28"/>
          <w:lang w:val="en-IN"/>
        </w:rPr>
      </w:pPr>
      <w:r w:rsidRPr="0021292D">
        <w:rPr>
          <w:iCs/>
          <w:sz w:val="28"/>
          <w:szCs w:val="28"/>
          <w:lang w:val="en-IN"/>
        </w:rPr>
        <w:t>Engaging in Policy Advocacy: Individuals can engage with local government bodies and the Karnataka State Pollution Control Board (KSPCB) to advocate for better waste management and organic farming policies.</w:t>
      </w:r>
    </w:p>
    <w:p w14:paraId="5771FD94" w14:textId="77777777" w:rsidR="00615DE4" w:rsidRDefault="00615DE4" w:rsidP="00615DE4">
      <w:pPr>
        <w:spacing w:before="59"/>
        <w:ind w:left="1440" w:right="483" w:firstLine="720"/>
        <w:rPr>
          <w:b/>
          <w:bCs/>
          <w:iCs/>
          <w:sz w:val="36"/>
          <w:szCs w:val="36"/>
          <w:u w:val="single"/>
          <w:lang w:val="en-IN"/>
        </w:rPr>
      </w:pPr>
      <w:r>
        <w:rPr>
          <w:noProof/>
        </w:rPr>
        <w:drawing>
          <wp:anchor distT="0" distB="0" distL="114300" distR="114300" simplePos="0" relativeHeight="251649024" behindDoc="0" locked="0" layoutInCell="1" allowOverlap="1" wp14:anchorId="3A407EA8" wp14:editId="33938CD7">
            <wp:simplePos x="0" y="0"/>
            <wp:positionH relativeFrom="column">
              <wp:posOffset>275590</wp:posOffset>
            </wp:positionH>
            <wp:positionV relativeFrom="paragraph">
              <wp:posOffset>452755</wp:posOffset>
            </wp:positionV>
            <wp:extent cx="4936490" cy="3701415"/>
            <wp:effectExtent l="38100" t="38100" r="35560" b="146685"/>
            <wp:wrapTopAndBottom/>
            <wp:docPr id="143578211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36490" cy="3701415"/>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21292D" w:rsidRPr="0021292D">
        <w:rPr>
          <w:b/>
          <w:bCs/>
          <w:iCs/>
          <w:sz w:val="36"/>
          <w:szCs w:val="36"/>
          <w:u w:val="single"/>
          <w:lang w:val="en-IN"/>
        </w:rPr>
        <w:t>GEO Tagged Photos of activ</w:t>
      </w:r>
      <w:r w:rsidR="00CB09FB">
        <w:rPr>
          <w:b/>
          <w:bCs/>
          <w:iCs/>
          <w:sz w:val="36"/>
          <w:szCs w:val="36"/>
          <w:u w:val="single"/>
          <w:lang w:val="en-IN"/>
        </w:rPr>
        <w:t>ity</w:t>
      </w:r>
    </w:p>
    <w:p w14:paraId="613DFF99" w14:textId="431D75E4" w:rsidR="00CB09FB" w:rsidRPr="0021292D" w:rsidRDefault="00CB09FB" w:rsidP="00CB09FB">
      <w:pPr>
        <w:spacing w:before="59"/>
        <w:ind w:right="483"/>
        <w:rPr>
          <w:ins w:id="776" w:author="Manoj Kumar" w:date="2024-03-07T16:34:00Z"/>
          <w:b/>
          <w:bCs/>
          <w:iCs/>
          <w:sz w:val="36"/>
          <w:szCs w:val="36"/>
          <w:u w:val="single"/>
          <w:lang w:val="en-IN"/>
        </w:rPr>
        <w:sectPr w:rsidR="00CB09FB" w:rsidRPr="0021292D" w:rsidSect="00BA1532">
          <w:headerReference w:type="first" r:id="rId35"/>
          <w:pgSz w:w="11909" w:h="16834" w:code="9"/>
          <w:pgMar w:top="1440" w:right="1440" w:bottom="1440" w:left="1613" w:header="706" w:footer="706" w:gutter="0"/>
          <w:cols w:space="708"/>
          <w:titlePg/>
          <w:docGrid w:linePitch="360"/>
          <w:sectPrChange w:id="791" w:author="Manoj Kumar" w:date="2024-03-07T16:40:00Z">
            <w:sectPr w:rsidR="00CB09FB" w:rsidRPr="0021292D" w:rsidSect="00BA1532">
              <w:pgMar w:top="1440" w:right="1440" w:bottom="1440" w:left="1613" w:header="706" w:footer="706" w:gutter="0"/>
              <w:titlePg w:val="0"/>
            </w:sectPr>
          </w:sectPrChange>
        </w:sectPr>
      </w:pPr>
    </w:p>
    <w:p w14:paraId="31CB6DC7" w14:textId="62349A01" w:rsidR="000D750A" w:rsidRDefault="00DD249F" w:rsidP="00535FB7">
      <w:pPr>
        <w:spacing w:before="59"/>
        <w:ind w:right="483"/>
        <w:rPr>
          <w:noProof/>
        </w:rPr>
      </w:pPr>
      <w:r>
        <w:rPr>
          <w:noProof/>
        </w:rPr>
        <w:lastRenderedPageBreak/>
        <w:drawing>
          <wp:anchor distT="0" distB="0" distL="114300" distR="114300" simplePos="0" relativeHeight="251652096" behindDoc="0" locked="0" layoutInCell="1" allowOverlap="1" wp14:anchorId="6A393651" wp14:editId="1A37FD9E">
            <wp:simplePos x="0" y="0"/>
            <wp:positionH relativeFrom="column">
              <wp:posOffset>2798445</wp:posOffset>
            </wp:positionH>
            <wp:positionV relativeFrom="paragraph">
              <wp:posOffset>5435600</wp:posOffset>
            </wp:positionV>
            <wp:extent cx="3133725" cy="3094990"/>
            <wp:effectExtent l="38100" t="38100" r="47625" b="132715"/>
            <wp:wrapTopAndBottom/>
            <wp:docPr id="7637517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8321" r="3235"/>
                    <a:stretch/>
                  </pic:blipFill>
                  <pic:spPr bwMode="auto">
                    <a:xfrm>
                      <a:off x="0" y="0"/>
                      <a:ext cx="3133725" cy="3094990"/>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750A">
        <w:rPr>
          <w:noProof/>
        </w:rPr>
        <w:drawing>
          <wp:anchor distT="0" distB="0" distL="114300" distR="114300" simplePos="0" relativeHeight="251663360" behindDoc="0" locked="0" layoutInCell="1" allowOverlap="1" wp14:anchorId="78018EC7" wp14:editId="775C4969">
            <wp:simplePos x="0" y="0"/>
            <wp:positionH relativeFrom="column">
              <wp:posOffset>-224155</wp:posOffset>
            </wp:positionH>
            <wp:positionV relativeFrom="paragraph">
              <wp:posOffset>2971800</wp:posOffset>
            </wp:positionV>
            <wp:extent cx="2768600" cy="3568700"/>
            <wp:effectExtent l="38100" t="38100" r="31750" b="146050"/>
            <wp:wrapTopAndBottom/>
            <wp:docPr id="19207764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1743"/>
                    <a:stretch/>
                  </pic:blipFill>
                  <pic:spPr bwMode="auto">
                    <a:xfrm>
                      <a:off x="0" y="0"/>
                      <a:ext cx="2768600" cy="3568700"/>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750A">
        <w:rPr>
          <w:noProof/>
        </w:rPr>
        <w:drawing>
          <wp:anchor distT="0" distB="0" distL="114300" distR="114300" simplePos="0" relativeHeight="251660288" behindDoc="0" locked="0" layoutInCell="1" allowOverlap="1" wp14:anchorId="4ABE3327" wp14:editId="39463C4F">
            <wp:simplePos x="0" y="0"/>
            <wp:positionH relativeFrom="column">
              <wp:posOffset>1195070</wp:posOffset>
            </wp:positionH>
            <wp:positionV relativeFrom="paragraph">
              <wp:posOffset>38100</wp:posOffset>
            </wp:positionV>
            <wp:extent cx="4427855" cy="2752725"/>
            <wp:effectExtent l="38100" t="38100" r="29845" b="123825"/>
            <wp:wrapTopAndBottom/>
            <wp:docPr id="15475378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5263"/>
                    <a:stretch/>
                  </pic:blipFill>
                  <pic:spPr bwMode="auto">
                    <a:xfrm>
                      <a:off x="0" y="0"/>
                      <a:ext cx="4427855" cy="2752725"/>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2903DA" w14:textId="366E5DB9" w:rsidR="000D750A" w:rsidRDefault="000D750A" w:rsidP="000D750A">
      <w:pPr>
        <w:spacing w:before="59"/>
        <w:ind w:right="483"/>
      </w:pPr>
    </w:p>
    <w:p w14:paraId="6B767B8D" w14:textId="77777777" w:rsidR="000D750A" w:rsidRDefault="000D750A" w:rsidP="000D750A">
      <w:pPr>
        <w:spacing w:before="59"/>
        <w:ind w:right="483"/>
      </w:pPr>
    </w:p>
    <w:p w14:paraId="538F76D5" w14:textId="668D2BBF" w:rsidR="00EB0A91" w:rsidRPr="000D750A" w:rsidRDefault="000D750A" w:rsidP="004C7889">
      <w:pPr>
        <w:ind w:left="2160" w:right="483"/>
        <w:rPr>
          <w:ins w:id="792" w:author="Manoj Kumar" w:date="2024-03-07T16:14:00Z"/>
          <w:b/>
          <w:bCs/>
          <w:noProof/>
          <w:sz w:val="40"/>
          <w:szCs w:val="40"/>
        </w:rPr>
      </w:pPr>
      <w:r>
        <w:rPr>
          <w:b/>
          <w:bCs/>
          <w:sz w:val="40"/>
          <w:szCs w:val="40"/>
        </w:rPr>
        <w:t xml:space="preserve">      </w:t>
      </w:r>
      <w:ins w:id="793" w:author="Manoj Kumar" w:date="2024-03-07T16:14:00Z">
        <w:r w:rsidR="00EB0A91" w:rsidRPr="000D750A">
          <w:rPr>
            <w:b/>
            <w:bCs/>
            <w:sz w:val="40"/>
            <w:szCs w:val="40"/>
          </w:rPr>
          <w:t>ACTIVITY – 4</w:t>
        </w:r>
      </w:ins>
    </w:p>
    <w:p w14:paraId="2F0B3291" w14:textId="7AA6B156" w:rsidR="00257215" w:rsidRDefault="00257215" w:rsidP="004C7889">
      <w:pPr>
        <w:pStyle w:val="Title"/>
        <w:spacing w:before="0" w:after="0"/>
        <w:ind w:left="2160"/>
        <w:jc w:val="left"/>
      </w:pPr>
      <w:r>
        <w:t xml:space="preserve">     </w:t>
      </w:r>
      <w:r w:rsidR="000D750A">
        <w:t xml:space="preserve"> </w:t>
      </w:r>
      <w:ins w:id="794" w:author="Manoj Kumar" w:date="2024-03-07T16:14:00Z">
        <w:r w:rsidR="00EB0A91" w:rsidRPr="00391969">
          <w:rPr>
            <w:rPrChange w:id="795" w:author="User" w:date="2022-12-29T11:00:00Z">
              <w:rPr>
                <w:rFonts w:eastAsia="Times New Roman" w:cs="Times New Roman"/>
                <w:bCs/>
                <w:iCs/>
                <w:spacing w:val="0"/>
                <w:kern w:val="0"/>
                <w:sz w:val="24"/>
                <w:szCs w:val="22"/>
              </w:rPr>
            </w:rPrChange>
          </w:rPr>
          <w:t>Water Conservation</w:t>
        </w:r>
      </w:ins>
    </w:p>
    <w:p w14:paraId="59156234" w14:textId="47812630" w:rsidR="001A55EF" w:rsidRDefault="00257215" w:rsidP="004C7889">
      <w:pPr>
        <w:rPr>
          <w:color w:val="000000" w:themeColor="text1"/>
          <w:sz w:val="28"/>
          <w:szCs w:val="28"/>
          <w:lang w:val="en-IN"/>
        </w:rPr>
      </w:pPr>
      <w:r w:rsidRPr="00257215">
        <w:rPr>
          <w:b/>
          <w:bCs/>
          <w:color w:val="000000" w:themeColor="text1"/>
          <w:sz w:val="28"/>
          <w:szCs w:val="28"/>
          <w:lang w:val="en-IN"/>
        </w:rPr>
        <w:t>Water conservation</w:t>
      </w:r>
      <w:r w:rsidRPr="00257215">
        <w:rPr>
          <w:color w:val="000000" w:themeColor="text1"/>
          <w:sz w:val="28"/>
          <w:szCs w:val="28"/>
          <w:lang w:val="en-IN"/>
        </w:rPr>
        <w:t> aims to </w:t>
      </w:r>
      <w:r w:rsidRPr="00257215">
        <w:rPr>
          <w:color w:val="000000" w:themeColor="text1"/>
          <w:sz w:val="28"/>
          <w:szCs w:val="28"/>
          <w:lang w:val="en-IN"/>
        </w:rPr>
        <w:fldChar w:fldCharType="begin"/>
      </w:r>
      <w:r w:rsidRPr="00257215">
        <w:rPr>
          <w:color w:val="000000" w:themeColor="text1"/>
          <w:sz w:val="28"/>
          <w:szCs w:val="28"/>
          <w:lang w:val="en-IN"/>
        </w:rPr>
        <w:instrText>HYPERLINK "https://en.wikipedia.org/wiki/Sustainably" \o "Sustainably"</w:instrText>
      </w:r>
      <w:r w:rsidRPr="00257215">
        <w:rPr>
          <w:color w:val="000000" w:themeColor="text1"/>
          <w:sz w:val="28"/>
          <w:szCs w:val="28"/>
          <w:lang w:val="en-IN"/>
        </w:rPr>
      </w:r>
      <w:r w:rsidRPr="00257215">
        <w:rPr>
          <w:color w:val="000000" w:themeColor="text1"/>
          <w:sz w:val="28"/>
          <w:szCs w:val="28"/>
          <w:lang w:val="en-IN"/>
        </w:rPr>
        <w:fldChar w:fldCharType="separate"/>
      </w:r>
      <w:r w:rsidRPr="00257215">
        <w:rPr>
          <w:rStyle w:val="Hyperlink"/>
          <w:color w:val="000000" w:themeColor="text1"/>
          <w:sz w:val="28"/>
          <w:szCs w:val="28"/>
          <w:u w:val="none"/>
          <w:lang w:val="en-IN"/>
        </w:rPr>
        <w:t>sustainably</w:t>
      </w:r>
      <w:r w:rsidRPr="00257215">
        <w:rPr>
          <w:color w:val="000000" w:themeColor="text1"/>
          <w:sz w:val="28"/>
          <w:szCs w:val="28"/>
        </w:rPr>
        <w:fldChar w:fldCharType="end"/>
      </w:r>
      <w:r w:rsidRPr="00257215">
        <w:rPr>
          <w:color w:val="000000" w:themeColor="text1"/>
          <w:sz w:val="28"/>
          <w:szCs w:val="28"/>
          <w:lang w:val="en-IN"/>
        </w:rPr>
        <w:t> manage the </w:t>
      </w:r>
      <w:r w:rsidRPr="00257215">
        <w:rPr>
          <w:color w:val="000000" w:themeColor="text1"/>
          <w:sz w:val="28"/>
          <w:szCs w:val="28"/>
          <w:lang w:val="en-IN"/>
        </w:rPr>
        <w:fldChar w:fldCharType="begin"/>
      </w:r>
      <w:r w:rsidRPr="00257215">
        <w:rPr>
          <w:color w:val="000000" w:themeColor="text1"/>
          <w:sz w:val="28"/>
          <w:szCs w:val="28"/>
          <w:lang w:val="en-IN"/>
        </w:rPr>
        <w:instrText>HYPERLINK "https://en.wikipedia.org/wiki/Natural_resource" \o "Natural resource"</w:instrText>
      </w:r>
      <w:r w:rsidRPr="00257215">
        <w:rPr>
          <w:color w:val="000000" w:themeColor="text1"/>
          <w:sz w:val="28"/>
          <w:szCs w:val="28"/>
          <w:lang w:val="en-IN"/>
        </w:rPr>
      </w:r>
      <w:r w:rsidRPr="00257215">
        <w:rPr>
          <w:color w:val="000000" w:themeColor="text1"/>
          <w:sz w:val="28"/>
          <w:szCs w:val="28"/>
          <w:lang w:val="en-IN"/>
        </w:rPr>
        <w:fldChar w:fldCharType="separate"/>
      </w:r>
      <w:r w:rsidRPr="00257215">
        <w:rPr>
          <w:rStyle w:val="Hyperlink"/>
          <w:color w:val="000000" w:themeColor="text1"/>
          <w:sz w:val="28"/>
          <w:szCs w:val="28"/>
          <w:u w:val="none"/>
          <w:lang w:val="en-IN"/>
        </w:rPr>
        <w:t>natural resource</w:t>
      </w:r>
      <w:r w:rsidRPr="00257215">
        <w:rPr>
          <w:color w:val="000000" w:themeColor="text1"/>
          <w:sz w:val="28"/>
          <w:szCs w:val="28"/>
        </w:rPr>
        <w:fldChar w:fldCharType="end"/>
      </w:r>
      <w:r w:rsidRPr="00257215">
        <w:rPr>
          <w:color w:val="000000" w:themeColor="text1"/>
          <w:sz w:val="28"/>
          <w:szCs w:val="28"/>
          <w:lang w:val="en-IN"/>
        </w:rPr>
        <w:t> of </w:t>
      </w:r>
      <w:r w:rsidRPr="00257215">
        <w:rPr>
          <w:color w:val="000000" w:themeColor="text1"/>
          <w:sz w:val="28"/>
          <w:szCs w:val="28"/>
          <w:lang w:val="en-IN"/>
        </w:rPr>
        <w:fldChar w:fldCharType="begin"/>
      </w:r>
      <w:r w:rsidRPr="00257215">
        <w:rPr>
          <w:color w:val="000000" w:themeColor="text1"/>
          <w:sz w:val="28"/>
          <w:szCs w:val="28"/>
          <w:lang w:val="en-IN"/>
        </w:rPr>
        <w:instrText>HYPERLINK "https://en.wikipedia.org/wiki/Fresh_water" \o "Fresh water"</w:instrText>
      </w:r>
      <w:r w:rsidRPr="00257215">
        <w:rPr>
          <w:color w:val="000000" w:themeColor="text1"/>
          <w:sz w:val="28"/>
          <w:szCs w:val="28"/>
          <w:lang w:val="en-IN"/>
        </w:rPr>
      </w:r>
      <w:r w:rsidRPr="00257215">
        <w:rPr>
          <w:color w:val="000000" w:themeColor="text1"/>
          <w:sz w:val="28"/>
          <w:szCs w:val="28"/>
          <w:lang w:val="en-IN"/>
        </w:rPr>
        <w:fldChar w:fldCharType="separate"/>
      </w:r>
      <w:r w:rsidRPr="00257215">
        <w:rPr>
          <w:rStyle w:val="Hyperlink"/>
          <w:color w:val="000000" w:themeColor="text1"/>
          <w:sz w:val="28"/>
          <w:szCs w:val="28"/>
          <w:u w:val="none"/>
          <w:lang w:val="en-IN"/>
        </w:rPr>
        <w:t>fresh water</w:t>
      </w:r>
      <w:r w:rsidRPr="00257215">
        <w:rPr>
          <w:color w:val="000000" w:themeColor="text1"/>
          <w:sz w:val="28"/>
          <w:szCs w:val="28"/>
        </w:rPr>
        <w:fldChar w:fldCharType="end"/>
      </w:r>
      <w:r w:rsidRPr="00257215">
        <w:rPr>
          <w:color w:val="000000" w:themeColor="text1"/>
          <w:sz w:val="28"/>
          <w:szCs w:val="28"/>
          <w:lang w:val="en-IN"/>
        </w:rPr>
        <w:t>, protect the </w:t>
      </w:r>
      <w:r w:rsidRPr="00257215">
        <w:rPr>
          <w:color w:val="000000" w:themeColor="text1"/>
          <w:sz w:val="28"/>
          <w:szCs w:val="28"/>
          <w:lang w:val="en-IN"/>
        </w:rPr>
        <w:fldChar w:fldCharType="begin"/>
      </w:r>
      <w:r w:rsidRPr="00257215">
        <w:rPr>
          <w:color w:val="000000" w:themeColor="text1"/>
          <w:sz w:val="28"/>
          <w:szCs w:val="28"/>
          <w:lang w:val="en-IN"/>
        </w:rPr>
        <w:instrText>HYPERLINK "https://en.wikipedia.org/wiki/Hydrosphere" \o "Hydrosphere"</w:instrText>
      </w:r>
      <w:r w:rsidRPr="00257215">
        <w:rPr>
          <w:color w:val="000000" w:themeColor="text1"/>
          <w:sz w:val="28"/>
          <w:szCs w:val="28"/>
          <w:lang w:val="en-IN"/>
        </w:rPr>
      </w:r>
      <w:r w:rsidRPr="00257215">
        <w:rPr>
          <w:color w:val="000000" w:themeColor="text1"/>
          <w:sz w:val="28"/>
          <w:szCs w:val="28"/>
          <w:lang w:val="en-IN"/>
        </w:rPr>
        <w:fldChar w:fldCharType="separate"/>
      </w:r>
      <w:r w:rsidRPr="00257215">
        <w:rPr>
          <w:rStyle w:val="Hyperlink"/>
          <w:color w:val="000000" w:themeColor="text1"/>
          <w:sz w:val="28"/>
          <w:szCs w:val="28"/>
          <w:u w:val="none"/>
          <w:lang w:val="en-IN"/>
        </w:rPr>
        <w:t>hydrosphere</w:t>
      </w:r>
      <w:r w:rsidRPr="00257215">
        <w:rPr>
          <w:color w:val="000000" w:themeColor="text1"/>
          <w:sz w:val="28"/>
          <w:szCs w:val="28"/>
        </w:rPr>
        <w:fldChar w:fldCharType="end"/>
      </w:r>
      <w:r w:rsidRPr="00257215">
        <w:rPr>
          <w:color w:val="000000" w:themeColor="text1"/>
          <w:sz w:val="28"/>
          <w:szCs w:val="28"/>
          <w:lang w:val="en-IN"/>
        </w:rPr>
        <w:t>, and meet current and future human </w:t>
      </w:r>
      <w:r w:rsidRPr="00257215">
        <w:rPr>
          <w:color w:val="000000" w:themeColor="text1"/>
          <w:sz w:val="28"/>
          <w:szCs w:val="28"/>
          <w:lang w:val="en-IN"/>
        </w:rPr>
        <w:fldChar w:fldCharType="begin"/>
      </w:r>
      <w:r w:rsidRPr="00257215">
        <w:rPr>
          <w:color w:val="000000" w:themeColor="text1"/>
          <w:sz w:val="28"/>
          <w:szCs w:val="28"/>
          <w:lang w:val="en-IN"/>
        </w:rPr>
        <w:instrText>HYPERLINK "https://en.wikipedia.org/wiki/Demand" \o "Demand"</w:instrText>
      </w:r>
      <w:r w:rsidRPr="00257215">
        <w:rPr>
          <w:color w:val="000000" w:themeColor="text1"/>
          <w:sz w:val="28"/>
          <w:szCs w:val="28"/>
          <w:lang w:val="en-IN"/>
        </w:rPr>
      </w:r>
      <w:r w:rsidRPr="00257215">
        <w:rPr>
          <w:color w:val="000000" w:themeColor="text1"/>
          <w:sz w:val="28"/>
          <w:szCs w:val="28"/>
          <w:lang w:val="en-IN"/>
        </w:rPr>
        <w:fldChar w:fldCharType="separate"/>
      </w:r>
      <w:r w:rsidRPr="00257215">
        <w:rPr>
          <w:rStyle w:val="Hyperlink"/>
          <w:color w:val="000000" w:themeColor="text1"/>
          <w:sz w:val="28"/>
          <w:szCs w:val="28"/>
          <w:u w:val="none"/>
          <w:lang w:val="en-IN"/>
        </w:rPr>
        <w:t>demand</w:t>
      </w:r>
      <w:r w:rsidRPr="00257215">
        <w:rPr>
          <w:color w:val="000000" w:themeColor="text1"/>
          <w:sz w:val="28"/>
          <w:szCs w:val="28"/>
        </w:rPr>
        <w:fldChar w:fldCharType="end"/>
      </w:r>
      <w:r w:rsidRPr="00257215">
        <w:rPr>
          <w:color w:val="000000" w:themeColor="text1"/>
          <w:sz w:val="28"/>
          <w:szCs w:val="28"/>
          <w:lang w:val="en-IN"/>
        </w:rPr>
        <w:t>.</w:t>
      </w:r>
    </w:p>
    <w:p w14:paraId="23FF5759" w14:textId="523AB699" w:rsidR="001A55EF" w:rsidRDefault="001A55EF" w:rsidP="004C7889">
      <w:pPr>
        <w:rPr>
          <w:color w:val="000000" w:themeColor="text1"/>
          <w:sz w:val="28"/>
          <w:szCs w:val="28"/>
          <w:lang w:val="en-IN"/>
        </w:rPr>
      </w:pPr>
      <w:r>
        <w:rPr>
          <w:color w:val="000000" w:themeColor="text1"/>
          <w:sz w:val="28"/>
          <w:szCs w:val="28"/>
          <w:lang w:val="en-IN"/>
        </w:rPr>
        <w:t xml:space="preserve">                          </w:t>
      </w:r>
      <w:r>
        <w:rPr>
          <w:noProof/>
        </w:rPr>
        <w:drawing>
          <wp:inline distT="0" distB="0" distL="0" distR="0" wp14:anchorId="5A0A3B17" wp14:editId="4C513F04">
            <wp:extent cx="3136306" cy="2116015"/>
            <wp:effectExtent l="38100" t="38100" r="45085" b="74930"/>
            <wp:docPr id="1806248107" name="Picture 40" descr="Water Conservation Stock Photos, Images and Background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Water Conservation Stock Photos, Images and Backgrounds for Free Downloa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43971" cy="2121186"/>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pic:spPr>
                </pic:pic>
              </a:graphicData>
            </a:graphic>
          </wp:inline>
        </w:drawing>
      </w:r>
    </w:p>
    <w:p w14:paraId="557E012D" w14:textId="4F5693FD" w:rsidR="00257215" w:rsidRPr="00257215" w:rsidRDefault="00257215" w:rsidP="00257215">
      <w:pPr>
        <w:rPr>
          <w:color w:val="000000" w:themeColor="text1"/>
          <w:sz w:val="28"/>
          <w:szCs w:val="28"/>
          <w:lang w:val="en-IN"/>
        </w:rPr>
      </w:pPr>
      <w:r w:rsidRPr="00257215">
        <w:rPr>
          <w:color w:val="000000" w:themeColor="text1"/>
          <w:sz w:val="28"/>
          <w:szCs w:val="28"/>
          <w:lang w:val="en-IN"/>
        </w:rPr>
        <w:t>Water conservation makes it possible to avoid </w:t>
      </w:r>
      <w:r w:rsidRPr="00257215">
        <w:rPr>
          <w:color w:val="000000" w:themeColor="text1"/>
          <w:sz w:val="28"/>
          <w:szCs w:val="28"/>
          <w:lang w:val="en-IN"/>
        </w:rPr>
        <w:fldChar w:fldCharType="begin"/>
      </w:r>
      <w:r w:rsidRPr="00257215">
        <w:rPr>
          <w:color w:val="000000" w:themeColor="text1"/>
          <w:sz w:val="28"/>
          <w:szCs w:val="28"/>
          <w:lang w:val="en-IN"/>
        </w:rPr>
        <w:instrText>HYPERLINK "https://en.wikipedia.org/wiki/Water_scarcity" \o "Water scarcity"</w:instrText>
      </w:r>
      <w:r w:rsidRPr="00257215">
        <w:rPr>
          <w:color w:val="000000" w:themeColor="text1"/>
          <w:sz w:val="28"/>
          <w:szCs w:val="28"/>
          <w:lang w:val="en-IN"/>
        </w:rPr>
      </w:r>
      <w:r w:rsidRPr="00257215">
        <w:rPr>
          <w:color w:val="000000" w:themeColor="text1"/>
          <w:sz w:val="28"/>
          <w:szCs w:val="28"/>
          <w:lang w:val="en-IN"/>
        </w:rPr>
        <w:fldChar w:fldCharType="separate"/>
      </w:r>
      <w:r w:rsidRPr="00257215">
        <w:rPr>
          <w:rStyle w:val="Hyperlink"/>
          <w:color w:val="000000" w:themeColor="text1"/>
          <w:sz w:val="28"/>
          <w:szCs w:val="28"/>
          <w:u w:val="none"/>
          <w:lang w:val="en-IN"/>
        </w:rPr>
        <w:t>water scarcity</w:t>
      </w:r>
      <w:r w:rsidRPr="00257215">
        <w:rPr>
          <w:color w:val="000000" w:themeColor="text1"/>
          <w:sz w:val="28"/>
          <w:szCs w:val="28"/>
        </w:rPr>
        <w:fldChar w:fldCharType="end"/>
      </w:r>
      <w:r w:rsidRPr="00257215">
        <w:rPr>
          <w:color w:val="000000" w:themeColor="text1"/>
          <w:sz w:val="28"/>
          <w:szCs w:val="28"/>
          <w:lang w:val="en-IN"/>
        </w:rPr>
        <w:t>. It covers all the policies, strategies and activities to reach these aims. Population, household size and growth and affluence all affect how much water is used.</w:t>
      </w:r>
    </w:p>
    <w:p w14:paraId="66BF930A" w14:textId="4A0A8A47" w:rsidR="00257215" w:rsidRPr="004C7889" w:rsidRDefault="00257215" w:rsidP="001D1845">
      <w:pPr>
        <w:rPr>
          <w:color w:val="000000" w:themeColor="text1"/>
          <w:sz w:val="28"/>
          <w:szCs w:val="28"/>
          <w:lang w:val="en-IN"/>
        </w:rPr>
      </w:pPr>
      <w:r w:rsidRPr="00257215">
        <w:rPr>
          <w:color w:val="000000" w:themeColor="text1"/>
          <w:sz w:val="28"/>
          <w:szCs w:val="28"/>
          <w:lang w:val="en-IN"/>
        </w:rPr>
        <w:fldChar w:fldCharType="begin"/>
      </w:r>
      <w:r w:rsidRPr="00257215">
        <w:rPr>
          <w:color w:val="000000" w:themeColor="text1"/>
          <w:sz w:val="28"/>
          <w:szCs w:val="28"/>
          <w:lang w:val="en-IN"/>
        </w:rPr>
        <w:instrText>HYPERLINK "https://en.wikipedia.org/wiki/Climate_change" \o "Climate change"</w:instrText>
      </w:r>
      <w:r w:rsidRPr="00257215">
        <w:rPr>
          <w:color w:val="000000" w:themeColor="text1"/>
          <w:sz w:val="28"/>
          <w:szCs w:val="28"/>
          <w:lang w:val="en-IN"/>
        </w:rPr>
      </w:r>
      <w:r w:rsidRPr="00257215">
        <w:rPr>
          <w:color w:val="000000" w:themeColor="text1"/>
          <w:sz w:val="28"/>
          <w:szCs w:val="28"/>
          <w:lang w:val="en-IN"/>
        </w:rPr>
        <w:fldChar w:fldCharType="separate"/>
      </w:r>
      <w:r w:rsidRPr="00257215">
        <w:rPr>
          <w:rStyle w:val="Hyperlink"/>
          <w:color w:val="000000" w:themeColor="text1"/>
          <w:sz w:val="28"/>
          <w:szCs w:val="28"/>
          <w:u w:val="none"/>
          <w:lang w:val="en-IN"/>
        </w:rPr>
        <w:t>Climate change</w:t>
      </w:r>
      <w:r w:rsidRPr="00257215">
        <w:rPr>
          <w:color w:val="000000" w:themeColor="text1"/>
          <w:sz w:val="28"/>
          <w:szCs w:val="28"/>
        </w:rPr>
        <w:fldChar w:fldCharType="end"/>
      </w:r>
      <w:r w:rsidRPr="00257215">
        <w:rPr>
          <w:color w:val="000000" w:themeColor="text1"/>
          <w:sz w:val="28"/>
          <w:szCs w:val="28"/>
          <w:lang w:val="en-IN"/>
        </w:rPr>
        <w:t> and other factors have increased pressure on natural </w:t>
      </w:r>
      <w:r w:rsidRPr="00257215">
        <w:rPr>
          <w:color w:val="000000" w:themeColor="text1"/>
          <w:sz w:val="28"/>
          <w:szCs w:val="28"/>
          <w:lang w:val="en-IN"/>
        </w:rPr>
        <w:fldChar w:fldCharType="begin"/>
      </w:r>
      <w:r w:rsidRPr="00257215">
        <w:rPr>
          <w:color w:val="000000" w:themeColor="text1"/>
          <w:sz w:val="28"/>
          <w:szCs w:val="28"/>
          <w:lang w:val="en-IN"/>
        </w:rPr>
        <w:instrText>HYPERLINK "https://en.wikipedia.org/wiki/Water_resources" \o "Water resources"</w:instrText>
      </w:r>
      <w:r w:rsidRPr="00257215">
        <w:rPr>
          <w:color w:val="000000" w:themeColor="text1"/>
          <w:sz w:val="28"/>
          <w:szCs w:val="28"/>
          <w:lang w:val="en-IN"/>
        </w:rPr>
      </w:r>
      <w:r w:rsidRPr="00257215">
        <w:rPr>
          <w:color w:val="000000" w:themeColor="text1"/>
          <w:sz w:val="28"/>
          <w:szCs w:val="28"/>
          <w:lang w:val="en-IN"/>
        </w:rPr>
        <w:fldChar w:fldCharType="separate"/>
      </w:r>
      <w:r w:rsidRPr="00257215">
        <w:rPr>
          <w:rStyle w:val="Hyperlink"/>
          <w:color w:val="000000" w:themeColor="text1"/>
          <w:sz w:val="28"/>
          <w:szCs w:val="28"/>
          <w:u w:val="none"/>
          <w:lang w:val="en-IN"/>
        </w:rPr>
        <w:t>water resources</w:t>
      </w:r>
      <w:r w:rsidRPr="00257215">
        <w:rPr>
          <w:color w:val="000000" w:themeColor="text1"/>
          <w:sz w:val="28"/>
          <w:szCs w:val="28"/>
        </w:rPr>
        <w:fldChar w:fldCharType="end"/>
      </w:r>
      <w:r w:rsidRPr="00257215">
        <w:rPr>
          <w:color w:val="000000" w:themeColor="text1"/>
          <w:sz w:val="28"/>
          <w:szCs w:val="28"/>
          <w:lang w:val="en-IN"/>
        </w:rPr>
        <w:t xml:space="preserve">. </w:t>
      </w:r>
    </w:p>
    <w:p w14:paraId="019DB7EE" w14:textId="6C238F00" w:rsidR="001A55EF" w:rsidRDefault="001A55EF" w:rsidP="00257215">
      <w:pPr>
        <w:rPr>
          <w:b/>
          <w:bCs/>
          <w:sz w:val="32"/>
          <w:szCs w:val="32"/>
        </w:rPr>
      </w:pPr>
      <w:r w:rsidRPr="001A55EF">
        <w:rPr>
          <w:b/>
          <w:bCs/>
          <w:sz w:val="32"/>
          <w:szCs w:val="32"/>
        </w:rPr>
        <w:t>Need for water conservation</w:t>
      </w:r>
    </w:p>
    <w:p w14:paraId="59C03776" w14:textId="77777777" w:rsidR="001A55EF" w:rsidRPr="001A55EF" w:rsidRDefault="001A55EF" w:rsidP="001A55EF">
      <w:pPr>
        <w:rPr>
          <w:sz w:val="28"/>
          <w:szCs w:val="28"/>
          <w:lang w:val="en-IN"/>
        </w:rPr>
      </w:pPr>
      <w:r w:rsidRPr="001A55EF">
        <w:rPr>
          <w:sz w:val="28"/>
          <w:szCs w:val="28"/>
          <w:lang w:val="en-IN"/>
        </w:rPr>
        <w:t>Water conservation is important for many reasons, including:</w:t>
      </w:r>
    </w:p>
    <w:p w14:paraId="014FA5E8" w14:textId="0B6B15A0" w:rsidR="001D1845" w:rsidRPr="001D1845" w:rsidRDefault="001D1845" w:rsidP="001D1845">
      <w:pPr>
        <w:pStyle w:val="ListParagraph"/>
        <w:numPr>
          <w:ilvl w:val="0"/>
          <w:numId w:val="67"/>
        </w:numPr>
        <w:rPr>
          <w:sz w:val="28"/>
          <w:szCs w:val="28"/>
          <w:lang w:val="en-IN"/>
        </w:rPr>
      </w:pPr>
      <w:r w:rsidRPr="001D1845">
        <w:rPr>
          <w:sz w:val="28"/>
          <w:szCs w:val="28"/>
          <w:lang w:val="en-IN"/>
        </w:rPr>
        <w:t>Limited Freshwater Resources</w:t>
      </w:r>
    </w:p>
    <w:p w14:paraId="73974CBD" w14:textId="0D60A032" w:rsidR="001D1845" w:rsidRPr="001D1845" w:rsidRDefault="001D1845" w:rsidP="001D1845">
      <w:pPr>
        <w:pStyle w:val="ListParagraph"/>
        <w:numPr>
          <w:ilvl w:val="0"/>
          <w:numId w:val="67"/>
        </w:numPr>
        <w:rPr>
          <w:sz w:val="28"/>
          <w:szCs w:val="28"/>
          <w:lang w:val="en-IN"/>
        </w:rPr>
      </w:pPr>
      <w:r w:rsidRPr="001D1845">
        <w:rPr>
          <w:sz w:val="28"/>
          <w:szCs w:val="28"/>
          <w:lang w:val="en-IN"/>
        </w:rPr>
        <w:t>Increasing Water Scarcity</w:t>
      </w:r>
    </w:p>
    <w:p w14:paraId="2C724EFD" w14:textId="04AC47CA" w:rsidR="001D1845" w:rsidRPr="001D1845" w:rsidRDefault="001D1845" w:rsidP="001D1845">
      <w:pPr>
        <w:pStyle w:val="ListParagraph"/>
        <w:numPr>
          <w:ilvl w:val="0"/>
          <w:numId w:val="67"/>
        </w:numPr>
        <w:rPr>
          <w:sz w:val="28"/>
          <w:szCs w:val="28"/>
          <w:lang w:val="en-IN"/>
        </w:rPr>
      </w:pPr>
      <w:r w:rsidRPr="001D1845">
        <w:rPr>
          <w:sz w:val="28"/>
          <w:szCs w:val="28"/>
          <w:lang w:val="en-IN"/>
        </w:rPr>
        <w:t>Depletion of Groundwater</w:t>
      </w:r>
    </w:p>
    <w:p w14:paraId="000A1620" w14:textId="5E865A49" w:rsidR="001D1845" w:rsidRPr="001D1845" w:rsidRDefault="001D1845" w:rsidP="001D1845">
      <w:pPr>
        <w:pStyle w:val="ListParagraph"/>
        <w:numPr>
          <w:ilvl w:val="0"/>
          <w:numId w:val="67"/>
        </w:numPr>
        <w:rPr>
          <w:sz w:val="28"/>
          <w:szCs w:val="28"/>
          <w:lang w:val="en-IN"/>
        </w:rPr>
      </w:pPr>
      <w:r w:rsidRPr="001D1845">
        <w:rPr>
          <w:sz w:val="28"/>
          <w:szCs w:val="28"/>
          <w:lang w:val="en-IN"/>
        </w:rPr>
        <w:t>Ecosystem Preservation</w:t>
      </w:r>
    </w:p>
    <w:p w14:paraId="6DB13D24" w14:textId="68A11245" w:rsidR="001D1845" w:rsidRPr="001D1845" w:rsidRDefault="001D1845" w:rsidP="001D1845">
      <w:pPr>
        <w:pStyle w:val="ListParagraph"/>
        <w:numPr>
          <w:ilvl w:val="0"/>
          <w:numId w:val="67"/>
        </w:numPr>
        <w:rPr>
          <w:sz w:val="28"/>
          <w:szCs w:val="28"/>
          <w:lang w:val="en-IN"/>
        </w:rPr>
      </w:pPr>
      <w:r w:rsidRPr="001D1845">
        <w:rPr>
          <w:sz w:val="28"/>
          <w:szCs w:val="28"/>
          <w:lang w:val="en-IN"/>
        </w:rPr>
        <w:t>Agricultural Sustainability</w:t>
      </w:r>
    </w:p>
    <w:p w14:paraId="6F16E1C7" w14:textId="456DA396" w:rsidR="001A55EF" w:rsidRDefault="001A55EF" w:rsidP="00257215">
      <w:pPr>
        <w:rPr>
          <w:b/>
          <w:bCs/>
          <w:sz w:val="32"/>
          <w:szCs w:val="32"/>
        </w:rPr>
      </w:pPr>
      <w:r>
        <w:rPr>
          <w:b/>
          <w:bCs/>
          <w:sz w:val="32"/>
          <w:szCs w:val="32"/>
        </w:rPr>
        <w:t xml:space="preserve">                      </w:t>
      </w:r>
      <w:r>
        <w:rPr>
          <w:noProof/>
        </w:rPr>
        <w:drawing>
          <wp:inline distT="0" distB="0" distL="0" distR="0" wp14:anchorId="4010EF36" wp14:editId="2FFD3F53">
            <wp:extent cx="3024554" cy="2363360"/>
            <wp:effectExtent l="38100" t="38100" r="42545" b="94615"/>
            <wp:docPr id="1328580410" name="Picture 41" descr="Water Conservation – VNC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Water Conservation – VNC Indi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32230" cy="2369358"/>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pic:spPr>
                </pic:pic>
              </a:graphicData>
            </a:graphic>
          </wp:inline>
        </w:drawing>
      </w:r>
    </w:p>
    <w:p w14:paraId="7EE8ED0A" w14:textId="77777777" w:rsidR="001D1845" w:rsidRDefault="001D1845" w:rsidP="00257215">
      <w:pPr>
        <w:rPr>
          <w:b/>
          <w:bCs/>
          <w:sz w:val="32"/>
          <w:szCs w:val="32"/>
        </w:rPr>
      </w:pPr>
    </w:p>
    <w:p w14:paraId="522678DE" w14:textId="32F1BCE8" w:rsidR="001A55EF" w:rsidRDefault="001A55EF" w:rsidP="00257215">
      <w:pPr>
        <w:rPr>
          <w:b/>
          <w:bCs/>
          <w:sz w:val="32"/>
          <w:szCs w:val="32"/>
        </w:rPr>
      </w:pPr>
      <w:r>
        <w:rPr>
          <w:b/>
          <w:bCs/>
          <w:sz w:val="32"/>
          <w:szCs w:val="32"/>
        </w:rPr>
        <w:t>Importance of water conservation</w:t>
      </w:r>
    </w:p>
    <w:p w14:paraId="661686D3" w14:textId="77777777" w:rsidR="001A55EF" w:rsidRDefault="001A55EF" w:rsidP="001A55EF">
      <w:pPr>
        <w:numPr>
          <w:ilvl w:val="0"/>
          <w:numId w:val="49"/>
        </w:numPr>
        <w:rPr>
          <w:sz w:val="28"/>
          <w:szCs w:val="28"/>
          <w:lang w:val="en-IN"/>
        </w:rPr>
      </w:pPr>
      <w:r w:rsidRPr="001A55EF">
        <w:rPr>
          <w:sz w:val="28"/>
          <w:szCs w:val="28"/>
          <w:lang w:val="en-IN"/>
        </w:rPr>
        <w:t>Protecting water bodies</w:t>
      </w:r>
    </w:p>
    <w:p w14:paraId="141EB42F" w14:textId="51347FC5" w:rsidR="001A55EF" w:rsidRPr="001A55EF" w:rsidRDefault="001A55EF" w:rsidP="001A55EF">
      <w:pPr>
        <w:ind w:left="720"/>
        <w:rPr>
          <w:sz w:val="28"/>
          <w:szCs w:val="28"/>
          <w:lang w:val="en-IN"/>
        </w:rPr>
      </w:pPr>
      <w:r w:rsidRPr="001A55EF">
        <w:rPr>
          <w:sz w:val="28"/>
          <w:szCs w:val="28"/>
          <w:lang w:val="en-IN"/>
        </w:rPr>
        <w:t>Conserving water helps protect aquatic environments and drinking water resources. </w:t>
      </w:r>
    </w:p>
    <w:p w14:paraId="176CCC10" w14:textId="77777777" w:rsidR="001A55EF" w:rsidRDefault="001A55EF" w:rsidP="001A55EF">
      <w:pPr>
        <w:numPr>
          <w:ilvl w:val="0"/>
          <w:numId w:val="49"/>
        </w:numPr>
        <w:rPr>
          <w:sz w:val="28"/>
          <w:szCs w:val="28"/>
          <w:lang w:val="en-IN"/>
        </w:rPr>
      </w:pPr>
      <w:r w:rsidRPr="001A55EF">
        <w:rPr>
          <w:sz w:val="28"/>
          <w:szCs w:val="28"/>
          <w:lang w:val="en-IN"/>
        </w:rPr>
        <w:t>Preventing water pollution</w:t>
      </w:r>
    </w:p>
    <w:p w14:paraId="21423B40" w14:textId="505CE93E" w:rsidR="001A55EF" w:rsidRPr="001A55EF" w:rsidRDefault="001A55EF" w:rsidP="001A55EF">
      <w:pPr>
        <w:ind w:left="720"/>
        <w:rPr>
          <w:sz w:val="28"/>
          <w:szCs w:val="28"/>
          <w:lang w:val="en-IN"/>
        </w:rPr>
      </w:pPr>
      <w:r w:rsidRPr="001A55EF">
        <w:rPr>
          <w:sz w:val="28"/>
          <w:szCs w:val="28"/>
          <w:lang w:val="en-IN"/>
        </w:rPr>
        <w:t>Soil and water conservation practices can prevent pollutants from entering water bodies. </w:t>
      </w:r>
    </w:p>
    <w:p w14:paraId="3BAC6614" w14:textId="77777777" w:rsidR="001A55EF" w:rsidRDefault="001A55EF" w:rsidP="001A55EF">
      <w:pPr>
        <w:numPr>
          <w:ilvl w:val="0"/>
          <w:numId w:val="49"/>
        </w:numPr>
        <w:rPr>
          <w:sz w:val="28"/>
          <w:szCs w:val="28"/>
          <w:lang w:val="en-IN"/>
        </w:rPr>
      </w:pPr>
      <w:r w:rsidRPr="001A55EF">
        <w:rPr>
          <w:sz w:val="28"/>
          <w:szCs w:val="28"/>
          <w:lang w:val="en-IN"/>
        </w:rPr>
        <w:t>Saving money</w:t>
      </w:r>
    </w:p>
    <w:p w14:paraId="4E0E29B8" w14:textId="77C42AD7" w:rsidR="001A55EF" w:rsidRPr="001A55EF" w:rsidRDefault="001A55EF" w:rsidP="001A55EF">
      <w:pPr>
        <w:ind w:left="720"/>
        <w:rPr>
          <w:sz w:val="28"/>
          <w:szCs w:val="28"/>
          <w:lang w:val="en-IN"/>
        </w:rPr>
      </w:pPr>
      <w:r w:rsidRPr="001A55EF">
        <w:rPr>
          <w:sz w:val="28"/>
          <w:szCs w:val="28"/>
          <w:lang w:val="en-IN"/>
        </w:rPr>
        <w:t>Conserving water can lower utility bills and reduce the need for costly water supply and wastewater treatment facilities. </w:t>
      </w:r>
    </w:p>
    <w:p w14:paraId="1C2EBF98" w14:textId="77777777" w:rsidR="001A55EF" w:rsidRDefault="001A55EF" w:rsidP="001A55EF">
      <w:pPr>
        <w:numPr>
          <w:ilvl w:val="0"/>
          <w:numId w:val="49"/>
        </w:numPr>
        <w:rPr>
          <w:sz w:val="28"/>
          <w:szCs w:val="28"/>
          <w:lang w:val="en-IN"/>
        </w:rPr>
      </w:pPr>
      <w:r w:rsidRPr="001A55EF">
        <w:rPr>
          <w:sz w:val="28"/>
          <w:szCs w:val="28"/>
          <w:lang w:val="en-IN"/>
        </w:rPr>
        <w:t>Improving food production</w:t>
      </w:r>
    </w:p>
    <w:p w14:paraId="4B9DCB21" w14:textId="379CF9FA" w:rsidR="001A55EF" w:rsidRPr="001A55EF" w:rsidRDefault="001A55EF" w:rsidP="001A55EF">
      <w:pPr>
        <w:ind w:left="720"/>
        <w:rPr>
          <w:sz w:val="28"/>
          <w:szCs w:val="28"/>
          <w:lang w:val="en-IN"/>
        </w:rPr>
      </w:pPr>
      <w:r w:rsidRPr="001A55EF">
        <w:rPr>
          <w:sz w:val="28"/>
          <w:szCs w:val="28"/>
          <w:lang w:val="en-IN"/>
        </w:rPr>
        <w:t>Water scarcity can lead to food shortages, as much of the world's freshwater is used for crop irrigation. </w:t>
      </w:r>
    </w:p>
    <w:p w14:paraId="0225CEAA" w14:textId="77777777" w:rsidR="001A55EF" w:rsidRDefault="001A55EF" w:rsidP="001A55EF">
      <w:pPr>
        <w:numPr>
          <w:ilvl w:val="0"/>
          <w:numId w:val="49"/>
        </w:numPr>
        <w:rPr>
          <w:sz w:val="28"/>
          <w:szCs w:val="28"/>
          <w:lang w:val="en-IN"/>
        </w:rPr>
      </w:pPr>
      <w:r w:rsidRPr="001A55EF">
        <w:rPr>
          <w:sz w:val="28"/>
          <w:szCs w:val="28"/>
          <w:lang w:val="en-IN"/>
        </w:rPr>
        <w:t>Ensuring enough usable water</w:t>
      </w:r>
    </w:p>
    <w:p w14:paraId="0CC66015" w14:textId="40390630" w:rsidR="008853A7" w:rsidRDefault="001A55EF" w:rsidP="00CC4CBF">
      <w:pPr>
        <w:ind w:left="720"/>
        <w:rPr>
          <w:sz w:val="28"/>
          <w:szCs w:val="28"/>
          <w:lang w:val="en-IN"/>
        </w:rPr>
      </w:pPr>
      <w:r w:rsidRPr="001A55EF">
        <w:rPr>
          <w:sz w:val="28"/>
          <w:szCs w:val="28"/>
          <w:lang w:val="en-IN"/>
        </w:rPr>
        <w:t>Conserving water is the only way to ensure enough water for future generations. </w:t>
      </w:r>
    </w:p>
    <w:p w14:paraId="48DA93E4" w14:textId="77777777" w:rsidR="008853A7" w:rsidRPr="008853A7" w:rsidRDefault="008853A7" w:rsidP="008853A7">
      <w:pPr>
        <w:rPr>
          <w:b/>
          <w:bCs/>
          <w:sz w:val="32"/>
          <w:szCs w:val="32"/>
          <w:u w:val="single"/>
          <w:lang w:val="en-IN"/>
        </w:rPr>
      </w:pPr>
      <w:r w:rsidRPr="008853A7">
        <w:rPr>
          <w:b/>
          <w:bCs/>
          <w:sz w:val="32"/>
          <w:szCs w:val="32"/>
          <w:u w:val="single"/>
          <w:lang w:val="en-IN"/>
        </w:rPr>
        <w:t>Report on Water Conservation Practices in Surrounding Villages and Implementation at BIT Campus</w:t>
      </w:r>
    </w:p>
    <w:p w14:paraId="71DDF941" w14:textId="2BCC537A" w:rsidR="008853A7" w:rsidRPr="008853A7" w:rsidRDefault="008853A7" w:rsidP="008853A7">
      <w:pPr>
        <w:rPr>
          <w:sz w:val="28"/>
          <w:szCs w:val="28"/>
          <w:lang w:val="en-IN"/>
        </w:rPr>
      </w:pPr>
      <w:r w:rsidRPr="008853A7">
        <w:rPr>
          <w:b/>
          <w:bCs/>
          <w:sz w:val="28"/>
          <w:szCs w:val="28"/>
          <w:lang w:val="en-IN"/>
        </w:rPr>
        <w:t>1. Present Practices in the Surrounding Villages and Their Implementation on the BIT Campus</w:t>
      </w:r>
      <w:r>
        <w:rPr>
          <w:sz w:val="28"/>
          <w:szCs w:val="28"/>
          <w:lang w:val="en-IN"/>
        </w:rPr>
        <w:t xml:space="preserve">. </w:t>
      </w:r>
      <w:r w:rsidRPr="008853A7">
        <w:rPr>
          <w:b/>
          <w:bCs/>
          <w:sz w:val="28"/>
          <w:szCs w:val="28"/>
          <w:lang w:val="en-IN"/>
        </w:rPr>
        <w:t>Water Conservation in Surrounding Villages</w:t>
      </w:r>
    </w:p>
    <w:p w14:paraId="6BB032AA" w14:textId="1D36A36E" w:rsidR="008853A7" w:rsidRPr="008853A7" w:rsidRDefault="008853A7" w:rsidP="008853A7">
      <w:pPr>
        <w:rPr>
          <w:sz w:val="28"/>
          <w:szCs w:val="28"/>
          <w:lang w:val="en-IN"/>
        </w:rPr>
      </w:pPr>
      <w:r w:rsidRPr="008853A7">
        <w:rPr>
          <w:sz w:val="28"/>
          <w:szCs w:val="28"/>
          <w:lang w:val="en-IN"/>
        </w:rPr>
        <w:t xml:space="preserve">In many villages surrounding BIT, water conservation is a pressing need due to the unpredictable monsoon patterns and over-exploitation of groundwater resources. </w:t>
      </w:r>
    </w:p>
    <w:p w14:paraId="61948DEE" w14:textId="232BB8CB" w:rsidR="008853A7" w:rsidRPr="008853A7" w:rsidRDefault="008853A7" w:rsidP="008853A7">
      <w:pPr>
        <w:ind w:left="720"/>
        <w:rPr>
          <w:sz w:val="28"/>
          <w:szCs w:val="28"/>
          <w:lang w:val="en-IN"/>
        </w:rPr>
      </w:pPr>
      <w:r w:rsidRPr="008853A7">
        <w:rPr>
          <w:b/>
          <w:bCs/>
          <w:sz w:val="28"/>
          <w:szCs w:val="28"/>
          <w:lang w:val="en-IN"/>
        </w:rPr>
        <w:t>a. Rainwater Harvesting</w:t>
      </w:r>
      <w:r w:rsidRPr="008853A7">
        <w:rPr>
          <w:sz w:val="28"/>
          <w:szCs w:val="28"/>
          <w:lang w:val="en-IN"/>
        </w:rPr>
        <w:t>:</w:t>
      </w:r>
      <w:r w:rsidRPr="008853A7">
        <w:rPr>
          <w:sz w:val="28"/>
          <w:szCs w:val="28"/>
          <w:lang w:val="en-IN"/>
        </w:rPr>
        <w:br/>
        <w:t xml:space="preserve">Rainwater harvesting is a widespread practice in rural Karnataka, where rooftops, open spaces, and agricultural fields are used to collect and store rainwater. </w:t>
      </w:r>
    </w:p>
    <w:p w14:paraId="1B15CC23" w14:textId="6997DD89" w:rsidR="008853A7" w:rsidRPr="008853A7" w:rsidRDefault="008853A7" w:rsidP="008853A7">
      <w:pPr>
        <w:ind w:left="720"/>
        <w:rPr>
          <w:sz w:val="28"/>
          <w:szCs w:val="28"/>
          <w:lang w:val="en-IN"/>
        </w:rPr>
      </w:pPr>
      <w:r w:rsidRPr="008853A7">
        <w:rPr>
          <w:b/>
          <w:bCs/>
          <w:sz w:val="28"/>
          <w:szCs w:val="28"/>
          <w:lang w:val="en-IN"/>
        </w:rPr>
        <w:t>b. Check Dams</w:t>
      </w:r>
      <w:r w:rsidRPr="008853A7">
        <w:rPr>
          <w:sz w:val="28"/>
          <w:szCs w:val="28"/>
          <w:lang w:val="en-IN"/>
        </w:rPr>
        <w:t>:</w:t>
      </w:r>
      <w:r w:rsidRPr="008853A7">
        <w:rPr>
          <w:sz w:val="28"/>
          <w:szCs w:val="28"/>
          <w:lang w:val="en-IN"/>
        </w:rPr>
        <w:br/>
        <w:t xml:space="preserve">Check dams are small, low-cost structures built across seasonal rivers or streams to capture rainwater during the monsoon. </w:t>
      </w:r>
    </w:p>
    <w:p w14:paraId="2E452B0A" w14:textId="3CF2A776" w:rsidR="008853A7" w:rsidRPr="008853A7" w:rsidRDefault="008853A7" w:rsidP="008853A7">
      <w:pPr>
        <w:ind w:left="720"/>
        <w:rPr>
          <w:sz w:val="28"/>
          <w:szCs w:val="28"/>
          <w:lang w:val="en-IN"/>
        </w:rPr>
      </w:pPr>
      <w:r w:rsidRPr="008853A7">
        <w:rPr>
          <w:b/>
          <w:bCs/>
          <w:sz w:val="28"/>
          <w:szCs w:val="28"/>
          <w:lang w:val="en-IN"/>
        </w:rPr>
        <w:t>c. Krishi Hondas (Agricultural Ponds)</w:t>
      </w:r>
      <w:r w:rsidRPr="008853A7">
        <w:rPr>
          <w:sz w:val="28"/>
          <w:szCs w:val="28"/>
          <w:lang w:val="en-IN"/>
        </w:rPr>
        <w:t>:</w:t>
      </w:r>
      <w:r w:rsidRPr="008853A7">
        <w:rPr>
          <w:sz w:val="28"/>
          <w:szCs w:val="28"/>
          <w:lang w:val="en-IN"/>
        </w:rPr>
        <w:br/>
        <w:t xml:space="preserve">Krishi Hondas are traditional water storage ponds constructed by farmers to collect and store rainwater for irrigation during dry spells. </w:t>
      </w:r>
    </w:p>
    <w:p w14:paraId="376582EB" w14:textId="3DF0ECFD" w:rsidR="008853A7" w:rsidRPr="008853A7" w:rsidRDefault="008853A7" w:rsidP="008853A7">
      <w:pPr>
        <w:rPr>
          <w:sz w:val="28"/>
          <w:szCs w:val="28"/>
          <w:lang w:val="en-IN"/>
        </w:rPr>
      </w:pPr>
      <w:r w:rsidRPr="008853A7">
        <w:rPr>
          <w:b/>
          <w:bCs/>
          <w:sz w:val="28"/>
          <w:szCs w:val="28"/>
          <w:lang w:val="en-IN"/>
        </w:rPr>
        <w:t>2. Rainwater Harvesting</w:t>
      </w:r>
    </w:p>
    <w:p w14:paraId="768B024B" w14:textId="77777777" w:rsidR="008853A7" w:rsidRDefault="008853A7" w:rsidP="008853A7">
      <w:pPr>
        <w:ind w:left="720"/>
        <w:rPr>
          <w:sz w:val="28"/>
          <w:szCs w:val="28"/>
          <w:lang w:val="en-IN"/>
        </w:rPr>
      </w:pPr>
      <w:r w:rsidRPr="008853A7">
        <w:rPr>
          <w:b/>
          <w:bCs/>
          <w:sz w:val="28"/>
          <w:szCs w:val="28"/>
          <w:lang w:val="en-IN"/>
        </w:rPr>
        <w:t>Rainwater Harvesting</w:t>
      </w:r>
      <w:r w:rsidRPr="008853A7">
        <w:rPr>
          <w:sz w:val="28"/>
          <w:szCs w:val="28"/>
          <w:lang w:val="en-IN"/>
        </w:rPr>
        <w:t xml:space="preserve"> involves the collection and storage of rainwater from rooftops, paved areas, or other surfaces, preventing runoff and reducing the pressure on groundwater systems.</w:t>
      </w:r>
    </w:p>
    <w:p w14:paraId="41D61633" w14:textId="77777777" w:rsidR="001D1845" w:rsidRPr="008853A7" w:rsidRDefault="001D1845" w:rsidP="001D1845">
      <w:pPr>
        <w:ind w:left="720"/>
        <w:rPr>
          <w:sz w:val="28"/>
          <w:szCs w:val="28"/>
          <w:lang w:val="en-IN"/>
        </w:rPr>
      </w:pPr>
      <w:r w:rsidRPr="008853A7">
        <w:rPr>
          <w:sz w:val="28"/>
          <w:szCs w:val="28"/>
          <w:lang w:val="en-IN"/>
        </w:rPr>
        <w:t>It is a sustainable way to manage water resources, especially in areas where water supply is irregular.</w:t>
      </w:r>
    </w:p>
    <w:p w14:paraId="4552D625" w14:textId="77777777" w:rsidR="001D1845" w:rsidRDefault="001D1845" w:rsidP="008853A7">
      <w:pPr>
        <w:ind w:left="720"/>
        <w:rPr>
          <w:sz w:val="28"/>
          <w:szCs w:val="28"/>
          <w:lang w:val="en-IN"/>
        </w:rPr>
      </w:pPr>
    </w:p>
    <w:p w14:paraId="3B1ED8EF" w14:textId="6F1F8576" w:rsidR="00CC4CBF" w:rsidRPr="001D1845" w:rsidRDefault="008853A7" w:rsidP="001D1845">
      <w:pPr>
        <w:ind w:left="720"/>
        <w:rPr>
          <w:sz w:val="28"/>
          <w:szCs w:val="28"/>
          <w:lang w:val="en-IN"/>
        </w:rPr>
      </w:pPr>
      <w:r>
        <w:rPr>
          <w:noProof/>
        </w:rPr>
        <w:lastRenderedPageBreak/>
        <w:t xml:space="preserve">                             </w:t>
      </w:r>
      <w:r>
        <w:rPr>
          <w:noProof/>
        </w:rPr>
        <w:drawing>
          <wp:inline distT="0" distB="0" distL="0" distR="0" wp14:anchorId="761A7D71" wp14:editId="5E503DAC">
            <wp:extent cx="2552700" cy="2126385"/>
            <wp:effectExtent l="38100" t="38100" r="38100" b="83820"/>
            <wp:docPr id="934846172" name="Picture 43" descr="20,900+ Rainwater Harvesting Stock Photos, Pictures &amp; Royalty-Free Images -  iStock | Rainwater harvesting warehouse, Rainwater harvesting tank, Rainwater  harvesting barr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20,900+ Rainwater Harvesting Stock Photos, Pictures &amp; Royalty-Free Images -  iStock | Rainwater harvesting warehouse, Rainwater harvesting tank, Rainwater  harvesting barr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67507" cy="2138719"/>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pic:spPr>
                </pic:pic>
              </a:graphicData>
            </a:graphic>
          </wp:inline>
        </w:drawing>
      </w:r>
    </w:p>
    <w:p w14:paraId="46BC7DCF" w14:textId="73310878" w:rsidR="008853A7" w:rsidRPr="008853A7" w:rsidRDefault="008853A7" w:rsidP="008853A7">
      <w:pPr>
        <w:rPr>
          <w:b/>
          <w:bCs/>
          <w:sz w:val="28"/>
          <w:szCs w:val="28"/>
          <w:lang w:val="en-IN"/>
        </w:rPr>
      </w:pPr>
      <w:r w:rsidRPr="008853A7">
        <w:rPr>
          <w:b/>
          <w:bCs/>
          <w:sz w:val="28"/>
          <w:szCs w:val="28"/>
          <w:lang w:val="en-IN"/>
        </w:rPr>
        <w:t>3. Check Dams</w:t>
      </w:r>
    </w:p>
    <w:p w14:paraId="483335E8" w14:textId="17A02E94" w:rsidR="008853A7" w:rsidRDefault="008853A7" w:rsidP="008853A7">
      <w:pPr>
        <w:ind w:left="720"/>
        <w:rPr>
          <w:sz w:val="28"/>
          <w:szCs w:val="28"/>
          <w:lang w:val="en-IN"/>
        </w:rPr>
      </w:pPr>
      <w:r w:rsidRPr="008853A7">
        <w:rPr>
          <w:sz w:val="28"/>
          <w:szCs w:val="28"/>
          <w:lang w:val="en-IN"/>
        </w:rPr>
        <w:t xml:space="preserve">A </w:t>
      </w:r>
      <w:r w:rsidRPr="008853A7">
        <w:rPr>
          <w:b/>
          <w:bCs/>
          <w:sz w:val="28"/>
          <w:szCs w:val="28"/>
          <w:lang w:val="en-IN"/>
        </w:rPr>
        <w:t>Check Dam</w:t>
      </w:r>
      <w:r w:rsidRPr="008853A7">
        <w:rPr>
          <w:sz w:val="28"/>
          <w:szCs w:val="28"/>
          <w:lang w:val="en-IN"/>
        </w:rPr>
        <w:t xml:space="preserve"> is a small dam built across seasonal rivers or streams to hold water during the monsoon and allow it to gradually percolate into the ground, recharging groundwater levels. </w:t>
      </w:r>
    </w:p>
    <w:p w14:paraId="4C0D757F" w14:textId="297D643A" w:rsidR="000D750A" w:rsidRPr="008853A7" w:rsidRDefault="000D750A" w:rsidP="008853A7">
      <w:pPr>
        <w:ind w:left="720"/>
        <w:rPr>
          <w:sz w:val="28"/>
          <w:szCs w:val="28"/>
          <w:lang w:val="en-IN"/>
        </w:rPr>
      </w:pPr>
      <w:r>
        <w:rPr>
          <w:sz w:val="28"/>
          <w:szCs w:val="28"/>
          <w:lang w:val="en-IN"/>
        </w:rPr>
        <w:t xml:space="preserve">            </w:t>
      </w:r>
      <w:r w:rsidR="001D1845">
        <w:rPr>
          <w:sz w:val="28"/>
          <w:szCs w:val="28"/>
          <w:lang w:val="en-IN"/>
        </w:rPr>
        <w:t xml:space="preserve">     </w:t>
      </w:r>
      <w:r>
        <w:rPr>
          <w:noProof/>
        </w:rPr>
        <w:drawing>
          <wp:inline distT="0" distB="0" distL="0" distR="0" wp14:anchorId="7574CED4" wp14:editId="1D3CD390">
            <wp:extent cx="2962275" cy="1980202"/>
            <wp:effectExtent l="38100" t="38100" r="28575" b="77470"/>
            <wp:docPr id="1750752329" name="Picture 44" descr="Check Dams - A Practical Solution For India's Water Cri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heck Dams - A Practical Solution For India's Water Crisi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77867" cy="1990625"/>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pic:spPr>
                </pic:pic>
              </a:graphicData>
            </a:graphic>
          </wp:inline>
        </w:drawing>
      </w:r>
    </w:p>
    <w:p w14:paraId="512CC689" w14:textId="77777777" w:rsidR="008853A7" w:rsidRPr="008853A7" w:rsidRDefault="008853A7" w:rsidP="008853A7">
      <w:pPr>
        <w:rPr>
          <w:b/>
          <w:bCs/>
          <w:sz w:val="28"/>
          <w:szCs w:val="28"/>
          <w:lang w:val="en-IN"/>
        </w:rPr>
      </w:pPr>
      <w:r w:rsidRPr="008853A7">
        <w:rPr>
          <w:b/>
          <w:bCs/>
          <w:sz w:val="28"/>
          <w:szCs w:val="28"/>
          <w:lang w:val="en-IN"/>
        </w:rPr>
        <w:t>4. Krishi Hondas (Agricultural Ponds)</w:t>
      </w:r>
    </w:p>
    <w:p w14:paraId="317C60A9" w14:textId="602D0E19" w:rsidR="008853A7" w:rsidRDefault="008853A7" w:rsidP="008853A7">
      <w:pPr>
        <w:ind w:left="720"/>
        <w:rPr>
          <w:sz w:val="28"/>
          <w:szCs w:val="28"/>
          <w:lang w:val="en-IN"/>
        </w:rPr>
      </w:pPr>
      <w:r w:rsidRPr="008853A7">
        <w:rPr>
          <w:b/>
          <w:bCs/>
          <w:sz w:val="28"/>
          <w:szCs w:val="28"/>
          <w:lang w:val="en-IN"/>
        </w:rPr>
        <w:t>Krishi Hondas</w:t>
      </w:r>
      <w:r w:rsidRPr="008853A7">
        <w:rPr>
          <w:sz w:val="28"/>
          <w:szCs w:val="28"/>
          <w:lang w:val="en-IN"/>
        </w:rPr>
        <w:t xml:space="preserve"> are small ponds traditionally built by farmers in rural Karnataka to store rainwater for agricultural use. These ponds help farmers store water during the rainy season and use it during periods of drought or in dry spells for irrigation.</w:t>
      </w:r>
    </w:p>
    <w:p w14:paraId="3150A73E" w14:textId="545A9A0D" w:rsidR="000D750A" w:rsidRPr="008853A7" w:rsidRDefault="000D750A" w:rsidP="008853A7">
      <w:pPr>
        <w:ind w:left="720"/>
        <w:rPr>
          <w:sz w:val="28"/>
          <w:szCs w:val="28"/>
          <w:lang w:val="en-IN"/>
        </w:rPr>
      </w:pPr>
      <w:r>
        <w:rPr>
          <w:sz w:val="28"/>
          <w:szCs w:val="28"/>
          <w:lang w:val="en-IN"/>
        </w:rPr>
        <w:t xml:space="preserve">              </w:t>
      </w:r>
      <w:r>
        <w:rPr>
          <w:noProof/>
        </w:rPr>
        <w:drawing>
          <wp:inline distT="0" distB="0" distL="0" distR="0" wp14:anchorId="4C849014" wp14:editId="49F0E321">
            <wp:extent cx="3344333" cy="2318677"/>
            <wp:effectExtent l="38100" t="38100" r="46990" b="100965"/>
            <wp:docPr id="638673085" name="Picture 45" descr="Two drown in 'Krishi Honda' in Mandya - The Hin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Two drown in 'Krishi Honda' in Mandya - The Hindu"/>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52595" cy="2324405"/>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pic:spPr>
                </pic:pic>
              </a:graphicData>
            </a:graphic>
          </wp:inline>
        </w:drawing>
      </w:r>
    </w:p>
    <w:p w14:paraId="0B94FC27" w14:textId="77777777" w:rsidR="008853A7" w:rsidRPr="008853A7" w:rsidRDefault="008853A7" w:rsidP="008853A7">
      <w:pPr>
        <w:rPr>
          <w:b/>
          <w:bCs/>
          <w:sz w:val="28"/>
          <w:szCs w:val="28"/>
          <w:lang w:val="en-IN"/>
        </w:rPr>
      </w:pPr>
      <w:r w:rsidRPr="008853A7">
        <w:rPr>
          <w:b/>
          <w:bCs/>
          <w:sz w:val="28"/>
          <w:szCs w:val="28"/>
          <w:lang w:val="en-IN"/>
        </w:rPr>
        <w:lastRenderedPageBreak/>
        <w:t>5. Conclusion and Future Recommendations</w:t>
      </w:r>
    </w:p>
    <w:p w14:paraId="6D9A25F4" w14:textId="77777777" w:rsidR="008853A7" w:rsidRPr="008853A7" w:rsidRDefault="008853A7" w:rsidP="008853A7">
      <w:pPr>
        <w:ind w:left="720"/>
        <w:rPr>
          <w:sz w:val="28"/>
          <w:szCs w:val="28"/>
          <w:lang w:val="en-IN"/>
        </w:rPr>
      </w:pPr>
      <w:r w:rsidRPr="008853A7">
        <w:rPr>
          <w:sz w:val="28"/>
          <w:szCs w:val="28"/>
          <w:lang w:val="en-IN"/>
        </w:rPr>
        <w:t>Water conservation is a critical issue for both rural and urban communities in Karnataka. Implementing practices like rainwater harvesting, check dams, and Krishi Hondas can significantly help in managing water resources efficiently, especially in regions experiencing water scarcity.</w:t>
      </w:r>
    </w:p>
    <w:p w14:paraId="4AE9EF9E" w14:textId="1C9D9425" w:rsidR="008853A7" w:rsidRPr="008853A7" w:rsidRDefault="008853A7" w:rsidP="008853A7">
      <w:pPr>
        <w:rPr>
          <w:b/>
          <w:bCs/>
          <w:sz w:val="28"/>
          <w:szCs w:val="28"/>
          <w:lang w:val="en-IN"/>
        </w:rPr>
      </w:pPr>
      <w:r w:rsidRPr="008853A7">
        <w:rPr>
          <w:b/>
          <w:bCs/>
          <w:sz w:val="28"/>
          <w:szCs w:val="28"/>
          <w:lang w:val="en-IN"/>
        </w:rPr>
        <w:t>Future Recommendations for BIT:</w:t>
      </w:r>
    </w:p>
    <w:p w14:paraId="0B9A506D" w14:textId="73C4AA41" w:rsidR="008853A7" w:rsidRPr="008853A7" w:rsidRDefault="008853A7" w:rsidP="008853A7">
      <w:pPr>
        <w:numPr>
          <w:ilvl w:val="0"/>
          <w:numId w:val="59"/>
        </w:numPr>
        <w:rPr>
          <w:sz w:val="28"/>
          <w:szCs w:val="28"/>
          <w:lang w:val="en-IN"/>
        </w:rPr>
      </w:pPr>
      <w:r w:rsidRPr="008853A7">
        <w:rPr>
          <w:b/>
          <w:bCs/>
          <w:sz w:val="28"/>
          <w:szCs w:val="28"/>
          <w:lang w:val="en-IN"/>
        </w:rPr>
        <w:t>Implement Campus-wide Rainwater Harvesting</w:t>
      </w:r>
      <w:r w:rsidRPr="008853A7">
        <w:rPr>
          <w:sz w:val="28"/>
          <w:szCs w:val="28"/>
          <w:lang w:val="en-IN"/>
        </w:rPr>
        <w:t>: Ensure that all campus buildings are equipped with rainwater harvesting systems.</w:t>
      </w:r>
    </w:p>
    <w:p w14:paraId="3A0C18C6" w14:textId="369CFA18" w:rsidR="008853A7" w:rsidRPr="008853A7" w:rsidRDefault="008853A7" w:rsidP="008853A7">
      <w:pPr>
        <w:numPr>
          <w:ilvl w:val="0"/>
          <w:numId w:val="59"/>
        </w:numPr>
        <w:rPr>
          <w:sz w:val="28"/>
          <w:szCs w:val="28"/>
          <w:lang w:val="en-IN"/>
        </w:rPr>
      </w:pPr>
      <w:r w:rsidRPr="008853A7">
        <w:rPr>
          <w:b/>
          <w:bCs/>
          <w:sz w:val="28"/>
          <w:szCs w:val="28"/>
          <w:lang w:val="en-IN"/>
        </w:rPr>
        <w:t>Collaboration with Local Villages</w:t>
      </w:r>
      <w:r w:rsidRPr="008853A7">
        <w:rPr>
          <w:sz w:val="28"/>
          <w:szCs w:val="28"/>
          <w:lang w:val="en-IN"/>
        </w:rPr>
        <w:t>: Work with surrounding villages to construct check dams and Krishi Hondas for mutual benefit.</w:t>
      </w:r>
    </w:p>
    <w:p w14:paraId="7D1F4017" w14:textId="603F31F3" w:rsidR="008853A7" w:rsidRPr="008853A7" w:rsidRDefault="008853A7" w:rsidP="008853A7">
      <w:pPr>
        <w:numPr>
          <w:ilvl w:val="0"/>
          <w:numId w:val="59"/>
        </w:numPr>
        <w:rPr>
          <w:sz w:val="28"/>
          <w:szCs w:val="28"/>
          <w:lang w:val="en-IN"/>
        </w:rPr>
      </w:pPr>
      <w:r w:rsidRPr="008853A7">
        <w:rPr>
          <w:b/>
          <w:bCs/>
          <w:sz w:val="28"/>
          <w:szCs w:val="28"/>
          <w:lang w:val="en-IN"/>
        </w:rPr>
        <w:t>Awareness Campaigns</w:t>
      </w:r>
      <w:r w:rsidRPr="008853A7">
        <w:rPr>
          <w:sz w:val="28"/>
          <w:szCs w:val="28"/>
          <w:lang w:val="en-IN"/>
        </w:rPr>
        <w:t>: Conduct workshops and awareness campaigns to educate students and staff about water conservation techniques and their importance.</w:t>
      </w:r>
    </w:p>
    <w:p w14:paraId="32EA9C3B" w14:textId="31E71D4B" w:rsidR="008853A7" w:rsidRPr="008853A7" w:rsidRDefault="008853A7" w:rsidP="008853A7">
      <w:pPr>
        <w:numPr>
          <w:ilvl w:val="0"/>
          <w:numId w:val="59"/>
        </w:numPr>
        <w:rPr>
          <w:sz w:val="28"/>
          <w:szCs w:val="28"/>
          <w:lang w:val="en-IN"/>
        </w:rPr>
      </w:pPr>
      <w:r w:rsidRPr="008853A7">
        <w:rPr>
          <w:b/>
          <w:bCs/>
          <w:sz w:val="28"/>
          <w:szCs w:val="28"/>
          <w:lang w:val="en-IN"/>
        </w:rPr>
        <w:t>Research Initiatives</w:t>
      </w:r>
      <w:r w:rsidRPr="008853A7">
        <w:rPr>
          <w:sz w:val="28"/>
          <w:szCs w:val="28"/>
          <w:lang w:val="en-IN"/>
        </w:rPr>
        <w:t>: Encourage students and faculty to research innovative methods of water conservation that can be applied to both rural and urban settings.</w:t>
      </w:r>
    </w:p>
    <w:p w14:paraId="6D78503C" w14:textId="767248F6" w:rsidR="008853A7" w:rsidRPr="008853A7" w:rsidRDefault="008853A7" w:rsidP="008853A7">
      <w:pPr>
        <w:ind w:left="720"/>
        <w:rPr>
          <w:sz w:val="28"/>
          <w:szCs w:val="28"/>
          <w:lang w:val="en-IN"/>
        </w:rPr>
      </w:pPr>
      <w:r w:rsidRPr="008853A7">
        <w:rPr>
          <w:sz w:val="28"/>
          <w:szCs w:val="28"/>
          <w:lang w:val="en-IN"/>
        </w:rPr>
        <w:t>By focusing on these areas, BIT can significantly reduce its water consumption, contribute to the local community’s water security, and create a sustainable campus for future generations.</w:t>
      </w:r>
    </w:p>
    <w:p w14:paraId="229C0949" w14:textId="1F234DE0" w:rsidR="00CC4CBF" w:rsidRPr="00CC4CBF" w:rsidRDefault="00CC4CBF" w:rsidP="00CC4CBF">
      <w:pPr>
        <w:spacing w:before="59"/>
        <w:ind w:left="1440" w:right="483"/>
        <w:rPr>
          <w:b/>
          <w:bCs/>
          <w:sz w:val="36"/>
          <w:szCs w:val="36"/>
        </w:rPr>
      </w:pPr>
      <w:r w:rsidRPr="000D750A">
        <w:rPr>
          <w:noProof/>
          <w:u w:val="single"/>
        </w:rPr>
        <w:drawing>
          <wp:anchor distT="0" distB="0" distL="114300" distR="114300" simplePos="0" relativeHeight="251653120" behindDoc="0" locked="0" layoutInCell="1" allowOverlap="1" wp14:anchorId="23C90066" wp14:editId="69E67A5B">
            <wp:simplePos x="0" y="0"/>
            <wp:positionH relativeFrom="column">
              <wp:posOffset>213360</wp:posOffset>
            </wp:positionH>
            <wp:positionV relativeFrom="paragraph">
              <wp:posOffset>616585</wp:posOffset>
            </wp:positionV>
            <wp:extent cx="4986020" cy="3738880"/>
            <wp:effectExtent l="38100" t="38100" r="43180" b="147320"/>
            <wp:wrapTopAndBottom/>
            <wp:docPr id="11053392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86020" cy="3738880"/>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sz w:val="28"/>
          <w:szCs w:val="28"/>
          <w:lang w:val="en-IN"/>
        </w:rPr>
        <w:t xml:space="preserve"> </w:t>
      </w:r>
      <w:r w:rsidR="000D750A">
        <w:rPr>
          <w:b/>
          <w:bCs/>
          <w:sz w:val="36"/>
          <w:szCs w:val="36"/>
        </w:rPr>
        <w:t xml:space="preserve"> </w:t>
      </w:r>
      <w:r>
        <w:rPr>
          <w:b/>
          <w:bCs/>
          <w:sz w:val="36"/>
          <w:szCs w:val="36"/>
        </w:rPr>
        <w:t xml:space="preserve">  </w:t>
      </w:r>
      <w:r w:rsidR="000D750A" w:rsidRPr="000D750A">
        <w:rPr>
          <w:b/>
          <w:bCs/>
          <w:sz w:val="36"/>
          <w:szCs w:val="36"/>
          <w:u w:val="single"/>
        </w:rPr>
        <w:t>GEO Tagged photos of Activity</w:t>
      </w:r>
      <w:ins w:id="796" w:author="Manoj Kumar" w:date="2024-03-07T16:14:00Z">
        <w:del w:id="797" w:author="User" w:date="2022-12-29T11:02:00Z">
          <w:r w:rsidR="00EB0A91" w:rsidRPr="000D750A" w:rsidDel="00391969">
            <w:rPr>
              <w:u w:val="single"/>
            </w:rPr>
            <w:delText>1</w:delText>
          </w:r>
        </w:del>
        <w:del w:id="798" w:author="User" w:date="2022-12-29T10:42:00Z">
          <w:r w:rsidR="00EB0A91" w:rsidRPr="000D750A" w:rsidDel="0064529C">
            <w:rPr>
              <w:u w:val="single"/>
            </w:rPr>
            <w:delText xml:space="preserve">TOTAL DURATION IN HOUR / WEEK    </w:delText>
          </w:r>
        </w:del>
      </w:ins>
    </w:p>
    <w:p w14:paraId="64490DA1" w14:textId="77777777" w:rsidR="00CC4CBF" w:rsidRDefault="00CC4CBF" w:rsidP="00535FB7">
      <w:pPr>
        <w:spacing w:before="59"/>
        <w:ind w:right="483"/>
        <w:rPr>
          <w:noProof/>
        </w:rPr>
      </w:pPr>
    </w:p>
    <w:p w14:paraId="5CEB7B25" w14:textId="3A36009F" w:rsidR="00B301D2" w:rsidRDefault="00CC4CBF" w:rsidP="00535FB7">
      <w:pPr>
        <w:spacing w:before="59"/>
        <w:ind w:right="483"/>
        <w:rPr>
          <w:ins w:id="799" w:author="Manoj Kumar" w:date="2024-03-07T16:35:00Z"/>
          <w:b/>
          <w:bCs/>
          <w:iCs/>
          <w:sz w:val="28"/>
          <w:szCs w:val="28"/>
        </w:rPr>
        <w:sectPr w:rsidR="00B301D2" w:rsidSect="00BA1532">
          <w:pgSz w:w="11909" w:h="16834" w:code="9"/>
          <w:pgMar w:top="1440" w:right="1440" w:bottom="1440" w:left="1613" w:header="706" w:footer="706" w:gutter="0"/>
          <w:cols w:space="708"/>
          <w:titlePg/>
          <w:docGrid w:linePitch="360"/>
          <w:sectPrChange w:id="800" w:author="Manoj Kumar" w:date="2024-03-07T16:40:00Z">
            <w:sectPr w:rsidR="00B301D2" w:rsidSect="00BA1532">
              <w:pgMar w:top="1440" w:right="1440" w:bottom="1440" w:left="1613" w:header="706" w:footer="706" w:gutter="0"/>
              <w:titlePg w:val="0"/>
            </w:sectPr>
          </w:sectPrChange>
        </w:sectPr>
      </w:pPr>
      <w:r>
        <w:rPr>
          <w:noProof/>
        </w:rPr>
        <w:lastRenderedPageBreak/>
        <w:drawing>
          <wp:anchor distT="0" distB="0" distL="114300" distR="114300" simplePos="0" relativeHeight="251658240" behindDoc="0" locked="0" layoutInCell="1" allowOverlap="1" wp14:anchorId="5A963865" wp14:editId="44F44421">
            <wp:simplePos x="0" y="0"/>
            <wp:positionH relativeFrom="column">
              <wp:posOffset>-208915</wp:posOffset>
            </wp:positionH>
            <wp:positionV relativeFrom="paragraph">
              <wp:posOffset>6018530</wp:posOffset>
            </wp:positionV>
            <wp:extent cx="4639310" cy="2566035"/>
            <wp:effectExtent l="38100" t="38100" r="46990" b="100965"/>
            <wp:wrapTopAndBottom/>
            <wp:docPr id="24183967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036"/>
                    <a:stretch/>
                  </pic:blipFill>
                  <pic:spPr bwMode="auto">
                    <a:xfrm>
                      <a:off x="0" y="0"/>
                      <a:ext cx="4639310" cy="2566035"/>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4A7093BC" wp14:editId="2AE7B567">
            <wp:simplePos x="0" y="0"/>
            <wp:positionH relativeFrom="column">
              <wp:posOffset>1858010</wp:posOffset>
            </wp:positionH>
            <wp:positionV relativeFrom="paragraph">
              <wp:posOffset>2996565</wp:posOffset>
            </wp:positionV>
            <wp:extent cx="3784600" cy="2714625"/>
            <wp:effectExtent l="38100" t="38100" r="44450" b="123825"/>
            <wp:wrapTopAndBottom/>
            <wp:docPr id="7654257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35" b="4027"/>
                    <a:stretch/>
                  </pic:blipFill>
                  <pic:spPr bwMode="auto">
                    <a:xfrm>
                      <a:off x="0" y="0"/>
                      <a:ext cx="3784600" cy="2714625"/>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5A6CAEA1" wp14:editId="4DBF74E5">
            <wp:simplePos x="0" y="0"/>
            <wp:positionH relativeFrom="column">
              <wp:posOffset>-147955</wp:posOffset>
            </wp:positionH>
            <wp:positionV relativeFrom="paragraph">
              <wp:posOffset>113030</wp:posOffset>
            </wp:positionV>
            <wp:extent cx="4653280" cy="2689860"/>
            <wp:effectExtent l="38100" t="38100" r="33020" b="110490"/>
            <wp:wrapTopAndBottom/>
            <wp:docPr id="35664091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2926"/>
                    <a:stretch/>
                  </pic:blipFill>
                  <pic:spPr bwMode="auto">
                    <a:xfrm>
                      <a:off x="0" y="0"/>
                      <a:ext cx="4653280" cy="2689860"/>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iCs/>
          <w:sz w:val="28"/>
          <w:szCs w:val="28"/>
        </w:rPr>
        <w:tab/>
      </w:r>
      <w:r>
        <w:rPr>
          <w:b/>
          <w:bCs/>
          <w:iCs/>
          <w:sz w:val="28"/>
          <w:szCs w:val="28"/>
        </w:rPr>
        <w:tab/>
      </w:r>
    </w:p>
    <w:p w14:paraId="63439865" w14:textId="77777777" w:rsidR="00CC4CBF" w:rsidRDefault="00CC4CBF" w:rsidP="00B82ADF">
      <w:pPr>
        <w:pStyle w:val="Heading1"/>
        <w:numPr>
          <w:ilvl w:val="0"/>
          <w:numId w:val="0"/>
        </w:numPr>
        <w:spacing w:before="0" w:after="0"/>
        <w:ind w:left="1440" w:firstLine="720"/>
        <w:jc w:val="left"/>
      </w:pPr>
      <w:r>
        <w:lastRenderedPageBreak/>
        <w:t xml:space="preserve">             </w:t>
      </w:r>
      <w:ins w:id="801" w:author="Manoj Kumar" w:date="2024-03-07T16:14:00Z">
        <w:r w:rsidR="00535FB7" w:rsidRPr="00B301D2">
          <w:t>ACTIVITY – 5</w:t>
        </w:r>
      </w:ins>
    </w:p>
    <w:p w14:paraId="61DA509D" w14:textId="21F01010" w:rsidR="003E7150" w:rsidRDefault="00535FB7" w:rsidP="00B82ADF">
      <w:pPr>
        <w:pStyle w:val="Heading1"/>
        <w:numPr>
          <w:ilvl w:val="0"/>
          <w:numId w:val="0"/>
        </w:numPr>
        <w:spacing w:before="0" w:after="0"/>
        <w:ind w:left="2880" w:firstLine="720"/>
        <w:jc w:val="left"/>
      </w:pPr>
      <w:ins w:id="802" w:author="Manoj Kumar" w:date="2024-03-07T16:14:00Z">
        <w:r w:rsidRPr="00A0706E">
          <w:rPr>
            <w:spacing w:val="-10"/>
            <w:kern w:val="28"/>
            <w:szCs w:val="56"/>
            <w:rPrChange w:id="803" w:author="User" w:date="2022-12-29T11:03:00Z">
              <w:rPr>
                <w:rFonts w:eastAsia="Times New Roman" w:cs="Times New Roman"/>
                <w:bCs/>
                <w:iCs/>
                <w:sz w:val="24"/>
                <w:szCs w:val="22"/>
              </w:rPr>
            </w:rPrChange>
          </w:rPr>
          <w:t>Food Walk</w:t>
        </w:r>
      </w:ins>
    </w:p>
    <w:p w14:paraId="46A5C418" w14:textId="77777777" w:rsidR="00B82ADF" w:rsidRPr="00B82ADF" w:rsidRDefault="00B82ADF" w:rsidP="00B82ADF">
      <w:pPr>
        <w:rPr>
          <w:b/>
          <w:bCs/>
          <w:sz w:val="36"/>
          <w:szCs w:val="36"/>
          <w:lang w:val="en-IN"/>
        </w:rPr>
      </w:pPr>
      <w:r w:rsidRPr="00B82ADF">
        <w:rPr>
          <w:b/>
          <w:bCs/>
          <w:sz w:val="36"/>
          <w:szCs w:val="36"/>
          <w:lang w:val="en-IN"/>
        </w:rPr>
        <w:t>1. City’s Culinary Practices</w:t>
      </w:r>
    </w:p>
    <w:p w14:paraId="72397B88" w14:textId="08A39620" w:rsidR="001D1845" w:rsidRPr="00B82ADF" w:rsidRDefault="00B82ADF" w:rsidP="00B82ADF">
      <w:pPr>
        <w:rPr>
          <w:sz w:val="28"/>
          <w:szCs w:val="28"/>
          <w:lang w:val="en-IN"/>
        </w:rPr>
      </w:pPr>
      <w:r>
        <w:rPr>
          <w:noProof/>
        </w:rPr>
        <w:drawing>
          <wp:anchor distT="0" distB="0" distL="114300" distR="114300" simplePos="0" relativeHeight="251664384" behindDoc="0" locked="0" layoutInCell="1" allowOverlap="1" wp14:anchorId="43BF97D3" wp14:editId="585FFE8D">
            <wp:simplePos x="0" y="0"/>
            <wp:positionH relativeFrom="column">
              <wp:posOffset>3852545</wp:posOffset>
            </wp:positionH>
            <wp:positionV relativeFrom="paragraph">
              <wp:posOffset>874395</wp:posOffset>
            </wp:positionV>
            <wp:extent cx="1722120" cy="1722120"/>
            <wp:effectExtent l="38100" t="38100" r="30480" b="49530"/>
            <wp:wrapThrough wrapText="bothSides">
              <wp:wrapPolygon edited="0">
                <wp:start x="478" y="-478"/>
                <wp:lineTo x="-478" y="0"/>
                <wp:lineTo x="-478" y="19354"/>
                <wp:lineTo x="956" y="21504"/>
                <wp:lineTo x="1195" y="21982"/>
                <wp:lineTo x="20071" y="21982"/>
                <wp:lineTo x="20310" y="21504"/>
                <wp:lineTo x="21743" y="19354"/>
                <wp:lineTo x="21743" y="3823"/>
                <wp:lineTo x="20788" y="239"/>
                <wp:lineTo x="20788" y="-478"/>
                <wp:lineTo x="478" y="-478"/>
              </wp:wrapPolygon>
            </wp:wrapThrough>
            <wp:docPr id="1301399536" name="Picture 47" descr="Dosa Recipe - Homemade Dosa Batter in Mixie 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Dosa Recipe - Homemade Dosa Batter in Mixie Ja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22120" cy="1722120"/>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B82ADF">
        <w:rPr>
          <w:sz w:val="28"/>
          <w:szCs w:val="28"/>
          <w:lang w:val="en-IN"/>
        </w:rPr>
        <w:t>The culinary traditions of cities in Karnataka, especially Bangalore, are a vibrant blend of indigenous South Indian cuisine and influences from other regions due to the cosmopolitan nature of the city. Karnataka's culinary practices are diverse and reflect the state's rich cultural and agricultural heritage.</w:t>
      </w:r>
    </w:p>
    <w:p w14:paraId="75951C9F" w14:textId="78656450" w:rsidR="00B82ADF" w:rsidRPr="00B82ADF" w:rsidRDefault="00B82ADF" w:rsidP="00B82ADF">
      <w:pPr>
        <w:rPr>
          <w:sz w:val="28"/>
          <w:szCs w:val="28"/>
          <w:lang w:val="en-IN"/>
        </w:rPr>
      </w:pPr>
      <w:r w:rsidRPr="00B82ADF">
        <w:rPr>
          <w:sz w:val="28"/>
          <w:szCs w:val="28"/>
          <w:lang w:val="en-IN"/>
        </w:rPr>
        <w:t>Key Elements of Karnataka’s Culinary Practices:</w:t>
      </w:r>
    </w:p>
    <w:p w14:paraId="41F49310" w14:textId="4DA0F1DA" w:rsidR="001D1845" w:rsidRPr="001D1845" w:rsidRDefault="00B82ADF" w:rsidP="001D1845">
      <w:pPr>
        <w:numPr>
          <w:ilvl w:val="0"/>
          <w:numId w:val="60"/>
        </w:numPr>
        <w:spacing w:after="240"/>
        <w:rPr>
          <w:sz w:val="28"/>
          <w:szCs w:val="28"/>
          <w:lang w:val="en-IN"/>
        </w:rPr>
      </w:pPr>
      <w:r w:rsidRPr="00B82ADF">
        <w:rPr>
          <w:sz w:val="28"/>
          <w:szCs w:val="28"/>
          <w:lang w:val="en-IN"/>
        </w:rPr>
        <w:t xml:space="preserve">Rice as Staple Food: Rice, particularly varieties like Sona </w:t>
      </w:r>
      <w:proofErr w:type="spellStart"/>
      <w:r w:rsidRPr="00B82ADF">
        <w:rPr>
          <w:sz w:val="28"/>
          <w:szCs w:val="28"/>
          <w:lang w:val="en-IN"/>
        </w:rPr>
        <w:t>Masuri</w:t>
      </w:r>
      <w:proofErr w:type="spellEnd"/>
      <w:r w:rsidRPr="00B82ADF">
        <w:rPr>
          <w:sz w:val="28"/>
          <w:szCs w:val="28"/>
          <w:lang w:val="en-IN"/>
        </w:rPr>
        <w:t xml:space="preserve">, Mysore </w:t>
      </w:r>
      <w:proofErr w:type="spellStart"/>
      <w:r w:rsidRPr="00B82ADF">
        <w:rPr>
          <w:sz w:val="28"/>
          <w:szCs w:val="28"/>
          <w:lang w:val="en-IN"/>
        </w:rPr>
        <w:t>Mallige</w:t>
      </w:r>
      <w:proofErr w:type="spellEnd"/>
      <w:r w:rsidRPr="00B82ADF">
        <w:rPr>
          <w:sz w:val="28"/>
          <w:szCs w:val="28"/>
          <w:lang w:val="en-IN"/>
        </w:rPr>
        <w:t xml:space="preserve">, and Coorgi Rice, is a staple in Karnataka. It is used in a variety of forms: from steamed rice to </w:t>
      </w:r>
      <w:proofErr w:type="spellStart"/>
      <w:r w:rsidRPr="00B82ADF">
        <w:rPr>
          <w:sz w:val="28"/>
          <w:szCs w:val="28"/>
          <w:lang w:val="en-IN"/>
        </w:rPr>
        <w:t>puliyogare</w:t>
      </w:r>
      <w:proofErr w:type="spellEnd"/>
      <w:r w:rsidRPr="00B82ADF">
        <w:rPr>
          <w:sz w:val="28"/>
          <w:szCs w:val="28"/>
          <w:lang w:val="en-IN"/>
        </w:rPr>
        <w:t xml:space="preserve"> (tamarind rice), </w:t>
      </w:r>
      <w:proofErr w:type="spellStart"/>
      <w:r w:rsidRPr="00B82ADF">
        <w:rPr>
          <w:sz w:val="28"/>
          <w:szCs w:val="28"/>
          <w:lang w:val="en-IN"/>
        </w:rPr>
        <w:t>bisibele</w:t>
      </w:r>
      <w:proofErr w:type="spellEnd"/>
      <w:r w:rsidRPr="00B82ADF">
        <w:rPr>
          <w:sz w:val="28"/>
          <w:szCs w:val="28"/>
          <w:lang w:val="en-IN"/>
        </w:rPr>
        <w:t xml:space="preserve"> bath (spicy rice and lentil dish), and dosa</w:t>
      </w:r>
      <w:r w:rsidR="001D1845">
        <w:rPr>
          <w:sz w:val="28"/>
          <w:szCs w:val="28"/>
          <w:lang w:val="en-IN"/>
        </w:rPr>
        <w:t>.</w:t>
      </w:r>
    </w:p>
    <w:p w14:paraId="392C77C5" w14:textId="709ECC54" w:rsidR="00B82ADF" w:rsidRPr="00B82ADF" w:rsidRDefault="00B82ADF" w:rsidP="001D1845">
      <w:pPr>
        <w:numPr>
          <w:ilvl w:val="0"/>
          <w:numId w:val="60"/>
        </w:numPr>
        <w:spacing w:after="240"/>
        <w:rPr>
          <w:sz w:val="28"/>
          <w:szCs w:val="28"/>
          <w:lang w:val="en-IN"/>
        </w:rPr>
      </w:pPr>
      <w:r>
        <w:rPr>
          <w:noProof/>
        </w:rPr>
        <w:drawing>
          <wp:anchor distT="0" distB="0" distL="114300" distR="114300" simplePos="0" relativeHeight="251665408" behindDoc="0" locked="0" layoutInCell="1" allowOverlap="1" wp14:anchorId="5C20AF68" wp14:editId="41D468AD">
            <wp:simplePos x="0" y="0"/>
            <wp:positionH relativeFrom="column">
              <wp:posOffset>3852545</wp:posOffset>
            </wp:positionH>
            <wp:positionV relativeFrom="paragraph">
              <wp:posOffset>288290</wp:posOffset>
            </wp:positionV>
            <wp:extent cx="1539240" cy="1577340"/>
            <wp:effectExtent l="38100" t="38100" r="41910" b="60960"/>
            <wp:wrapThrough wrapText="bothSides">
              <wp:wrapPolygon edited="0">
                <wp:start x="535" y="-522"/>
                <wp:lineTo x="-535" y="0"/>
                <wp:lineTo x="-267" y="20870"/>
                <wp:lineTo x="1337" y="22174"/>
                <wp:lineTo x="20317" y="22174"/>
                <wp:lineTo x="21653" y="20870"/>
                <wp:lineTo x="21921" y="4174"/>
                <wp:lineTo x="21119" y="261"/>
                <wp:lineTo x="21119" y="-522"/>
                <wp:lineTo x="535" y="-522"/>
              </wp:wrapPolygon>
            </wp:wrapThrough>
            <wp:docPr id="686586565" name="Picture 49" descr="akki roti recipe | masala akki rotti recipe | rice flour ro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akki roti recipe | masala akki rotti recipe | rice flour roti"/>
                    <pic:cNvPicPr>
                      <a:picLocks noChangeAspect="1" noChangeArrowheads="1"/>
                    </pic:cNvPicPr>
                  </pic:nvPicPr>
                  <pic:blipFill rotWithShape="1">
                    <a:blip r:embed="rId49">
                      <a:extLst>
                        <a:ext uri="{28A0092B-C50C-407E-A947-70E740481C1C}">
                          <a14:useLocalDpi xmlns:a14="http://schemas.microsoft.com/office/drawing/2010/main" val="0"/>
                        </a:ext>
                      </a:extLst>
                    </a:blip>
                    <a:srcRect b="31769"/>
                    <a:stretch/>
                  </pic:blipFill>
                  <pic:spPr bwMode="auto">
                    <a:xfrm>
                      <a:off x="0" y="0"/>
                      <a:ext cx="1539240" cy="1577340"/>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2ADF">
        <w:rPr>
          <w:sz w:val="28"/>
          <w:szCs w:val="28"/>
          <w:lang w:val="en-IN"/>
        </w:rPr>
        <w:t xml:space="preserve">Vegetarian Cuisine: Karnataka is known for its predominantly vegetarian cuisine, which is influenced by temple traditions and the state's agrarian culture. Common dishes include Ragi Mudde (finger millet balls), Akki Rotti (rice roti), </w:t>
      </w:r>
      <w:proofErr w:type="spellStart"/>
      <w:r w:rsidRPr="00B82ADF">
        <w:rPr>
          <w:sz w:val="28"/>
          <w:szCs w:val="28"/>
          <w:lang w:val="en-IN"/>
        </w:rPr>
        <w:t>Saaru</w:t>
      </w:r>
      <w:proofErr w:type="spellEnd"/>
      <w:r w:rsidRPr="00B82ADF">
        <w:rPr>
          <w:sz w:val="28"/>
          <w:szCs w:val="28"/>
          <w:lang w:val="en-IN"/>
        </w:rPr>
        <w:t xml:space="preserve"> (spicy </w:t>
      </w:r>
      <w:proofErr w:type="spellStart"/>
      <w:r w:rsidRPr="00B82ADF">
        <w:rPr>
          <w:sz w:val="28"/>
          <w:szCs w:val="28"/>
          <w:lang w:val="en-IN"/>
        </w:rPr>
        <w:t>rasam</w:t>
      </w:r>
      <w:proofErr w:type="spellEnd"/>
      <w:r w:rsidRPr="00B82ADF">
        <w:rPr>
          <w:sz w:val="28"/>
          <w:szCs w:val="28"/>
          <w:lang w:val="en-IN"/>
        </w:rPr>
        <w:t xml:space="preserve">), and </w:t>
      </w:r>
      <w:proofErr w:type="spellStart"/>
      <w:r w:rsidRPr="00B82ADF">
        <w:rPr>
          <w:sz w:val="28"/>
          <w:szCs w:val="28"/>
          <w:lang w:val="en-IN"/>
        </w:rPr>
        <w:t>Sagu</w:t>
      </w:r>
      <w:proofErr w:type="spellEnd"/>
      <w:r w:rsidRPr="00B82ADF">
        <w:rPr>
          <w:sz w:val="28"/>
          <w:szCs w:val="28"/>
          <w:lang w:val="en-IN"/>
        </w:rPr>
        <w:t xml:space="preserve"> (vegetable curry).</w:t>
      </w:r>
    </w:p>
    <w:p w14:paraId="199FD56D" w14:textId="77777777" w:rsidR="001D1845" w:rsidRDefault="00B82ADF" w:rsidP="001D1845">
      <w:pPr>
        <w:numPr>
          <w:ilvl w:val="0"/>
          <w:numId w:val="60"/>
        </w:numPr>
        <w:spacing w:after="120"/>
        <w:rPr>
          <w:sz w:val="28"/>
          <w:szCs w:val="28"/>
          <w:lang w:val="en-IN"/>
        </w:rPr>
      </w:pPr>
      <w:r w:rsidRPr="00B82ADF">
        <w:rPr>
          <w:sz w:val="28"/>
          <w:szCs w:val="28"/>
          <w:lang w:val="en-IN"/>
        </w:rPr>
        <w:t xml:space="preserve">Use of Spices and Coconut: Spices like mustard seeds, cumin, coriander, curry leaves, and asafoetida are commonly used. Coconut is widely used in various forms (grated, milk, oil), adding </w:t>
      </w:r>
      <w:r w:rsidRPr="001D1845">
        <w:rPr>
          <w:sz w:val="28"/>
          <w:szCs w:val="28"/>
          <w:lang w:val="en-IN"/>
        </w:rPr>
        <w:t>flavour</w:t>
      </w:r>
      <w:r w:rsidRPr="00B82ADF">
        <w:rPr>
          <w:sz w:val="28"/>
          <w:szCs w:val="28"/>
          <w:lang w:val="en-IN"/>
        </w:rPr>
        <w:t xml:space="preserve"> and richness to dishes. This is seen in dishes like Mangalore Buns, Neer Dosa, and Coconut Rice.</w:t>
      </w:r>
    </w:p>
    <w:p w14:paraId="23D019BF" w14:textId="622F7A6B" w:rsidR="001D1845" w:rsidRPr="00B82ADF" w:rsidRDefault="001D1845" w:rsidP="001D1845">
      <w:pPr>
        <w:spacing w:after="360"/>
        <w:ind w:left="360"/>
        <w:rPr>
          <w:sz w:val="28"/>
          <w:szCs w:val="28"/>
          <w:lang w:val="en-IN"/>
        </w:rPr>
      </w:pPr>
      <w:r>
        <w:rPr>
          <w:noProof/>
        </w:rPr>
        <w:drawing>
          <wp:anchor distT="0" distB="0" distL="114300" distR="114300" simplePos="0" relativeHeight="251667456" behindDoc="0" locked="0" layoutInCell="1" allowOverlap="1" wp14:anchorId="5279E10E" wp14:editId="525A6648">
            <wp:simplePos x="0" y="0"/>
            <wp:positionH relativeFrom="column">
              <wp:posOffset>2709545</wp:posOffset>
            </wp:positionH>
            <wp:positionV relativeFrom="paragraph">
              <wp:posOffset>-77470</wp:posOffset>
            </wp:positionV>
            <wp:extent cx="2799080" cy="1866900"/>
            <wp:effectExtent l="38100" t="38100" r="39370" b="57150"/>
            <wp:wrapThrough wrapText="bothSides">
              <wp:wrapPolygon edited="0">
                <wp:start x="441" y="-441"/>
                <wp:lineTo x="-294" y="0"/>
                <wp:lineTo x="-294" y="17853"/>
                <wp:lineTo x="147" y="21159"/>
                <wp:lineTo x="735" y="22041"/>
                <wp:lineTo x="20728" y="22041"/>
                <wp:lineTo x="21316" y="21159"/>
                <wp:lineTo x="21757" y="17853"/>
                <wp:lineTo x="21757" y="3527"/>
                <wp:lineTo x="21022" y="220"/>
                <wp:lineTo x="21022" y="-441"/>
                <wp:lineTo x="441" y="-441"/>
              </wp:wrapPolygon>
            </wp:wrapThrough>
            <wp:docPr id="1880481542" name="Picture 54" descr="Mangalore Buns + Video! - Ruchik Rand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Mangalore Buns + Video! - Ruchik Randha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99080" cy="1866900"/>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62E75F9D" wp14:editId="09746BDB">
            <wp:simplePos x="0" y="0"/>
            <wp:positionH relativeFrom="column">
              <wp:posOffset>476885</wp:posOffset>
            </wp:positionH>
            <wp:positionV relativeFrom="paragraph">
              <wp:posOffset>-160655</wp:posOffset>
            </wp:positionV>
            <wp:extent cx="1958340" cy="1958340"/>
            <wp:effectExtent l="38100" t="38100" r="41910" b="80010"/>
            <wp:wrapThrough wrapText="bothSides">
              <wp:wrapPolygon edited="0">
                <wp:start x="630" y="-420"/>
                <wp:lineTo x="-420" y="0"/>
                <wp:lineTo x="-420" y="20171"/>
                <wp:lineTo x="630" y="22272"/>
                <wp:lineTo x="20802" y="22272"/>
                <wp:lineTo x="21852" y="20171"/>
                <wp:lineTo x="21852" y="3362"/>
                <wp:lineTo x="20802" y="210"/>
                <wp:lineTo x="20802" y="-420"/>
                <wp:lineTo x="630" y="-420"/>
              </wp:wrapPolygon>
            </wp:wrapThrough>
            <wp:docPr id="472739334" name="Picture 50" descr="Mangalore Bajji Recipe (Goli B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ngalore Bajji Recipe (Goli Baj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58340" cy="1958340"/>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14:paraId="5D18789B" w14:textId="77777777" w:rsidR="001D1845" w:rsidRDefault="001D1845" w:rsidP="001D1845">
      <w:pPr>
        <w:ind w:left="360"/>
        <w:rPr>
          <w:sz w:val="28"/>
          <w:szCs w:val="28"/>
          <w:lang w:val="en-IN"/>
        </w:rPr>
      </w:pPr>
    </w:p>
    <w:p w14:paraId="4D68F099" w14:textId="77777777" w:rsidR="001D1845" w:rsidRDefault="001D1845" w:rsidP="001D1845">
      <w:pPr>
        <w:ind w:left="360"/>
        <w:rPr>
          <w:sz w:val="28"/>
          <w:szCs w:val="28"/>
          <w:lang w:val="en-IN"/>
        </w:rPr>
      </w:pPr>
    </w:p>
    <w:p w14:paraId="54A5B751" w14:textId="77777777" w:rsidR="001D1845" w:rsidRDefault="001D1845" w:rsidP="001D1845">
      <w:pPr>
        <w:ind w:left="360"/>
        <w:rPr>
          <w:sz w:val="28"/>
          <w:szCs w:val="28"/>
          <w:lang w:val="en-IN"/>
        </w:rPr>
      </w:pPr>
    </w:p>
    <w:p w14:paraId="26ED34E7" w14:textId="77777777" w:rsidR="001D1845" w:rsidRDefault="001D1845" w:rsidP="001D1845">
      <w:pPr>
        <w:ind w:left="360"/>
        <w:rPr>
          <w:sz w:val="28"/>
          <w:szCs w:val="28"/>
          <w:lang w:val="en-IN"/>
        </w:rPr>
      </w:pPr>
    </w:p>
    <w:p w14:paraId="3E7077F9" w14:textId="77777777" w:rsidR="001D1845" w:rsidRDefault="001D1845" w:rsidP="001D1845">
      <w:pPr>
        <w:ind w:left="360"/>
        <w:rPr>
          <w:sz w:val="28"/>
          <w:szCs w:val="28"/>
          <w:lang w:val="en-IN"/>
        </w:rPr>
      </w:pPr>
    </w:p>
    <w:p w14:paraId="4BD6E35D" w14:textId="77777777" w:rsidR="001D1845" w:rsidRDefault="001D1845" w:rsidP="001D1845">
      <w:pPr>
        <w:ind w:left="360"/>
        <w:rPr>
          <w:sz w:val="28"/>
          <w:szCs w:val="28"/>
          <w:lang w:val="en-IN"/>
        </w:rPr>
      </w:pPr>
    </w:p>
    <w:p w14:paraId="1493CBEB" w14:textId="77777777" w:rsidR="001D1845" w:rsidRDefault="001D1845" w:rsidP="001D1845">
      <w:pPr>
        <w:ind w:left="360"/>
        <w:rPr>
          <w:sz w:val="28"/>
          <w:szCs w:val="28"/>
          <w:lang w:val="en-IN"/>
        </w:rPr>
      </w:pPr>
    </w:p>
    <w:p w14:paraId="2F5A96C0" w14:textId="77777777" w:rsidR="001D1845" w:rsidRDefault="001D1845" w:rsidP="001D1845">
      <w:pPr>
        <w:ind w:left="360"/>
        <w:rPr>
          <w:sz w:val="28"/>
          <w:szCs w:val="28"/>
          <w:lang w:val="en-IN"/>
        </w:rPr>
      </w:pPr>
    </w:p>
    <w:p w14:paraId="1872F66F" w14:textId="77777777" w:rsidR="001D1845" w:rsidRDefault="001D1845" w:rsidP="001D1845">
      <w:pPr>
        <w:ind w:left="360"/>
        <w:rPr>
          <w:sz w:val="28"/>
          <w:szCs w:val="28"/>
          <w:lang w:val="en-IN"/>
        </w:rPr>
      </w:pPr>
    </w:p>
    <w:p w14:paraId="695818D9" w14:textId="3C3A0231" w:rsidR="001D1845" w:rsidRPr="001D1845" w:rsidRDefault="001D1845" w:rsidP="001D1845">
      <w:pPr>
        <w:pStyle w:val="ListParagraph"/>
        <w:numPr>
          <w:ilvl w:val="0"/>
          <w:numId w:val="70"/>
        </w:numPr>
        <w:rPr>
          <w:sz w:val="28"/>
          <w:szCs w:val="28"/>
          <w:lang w:val="en-IN"/>
        </w:rPr>
      </w:pPr>
      <w:r w:rsidRPr="001D1845">
        <w:rPr>
          <w:sz w:val="28"/>
          <w:szCs w:val="28"/>
          <w:lang w:val="en-IN"/>
        </w:rPr>
        <w:lastRenderedPageBreak/>
        <w:t xml:space="preserve">Influence of Coastal and Hill Stations: Coastal regions like Udupi, </w:t>
      </w:r>
    </w:p>
    <w:p w14:paraId="354C2402" w14:textId="16B0A6CF" w:rsidR="00B82ADF" w:rsidRPr="001D1845" w:rsidRDefault="00B82ADF" w:rsidP="001D1845">
      <w:pPr>
        <w:ind w:left="720"/>
        <w:rPr>
          <w:sz w:val="28"/>
          <w:szCs w:val="28"/>
          <w:lang w:val="en-IN"/>
        </w:rPr>
      </w:pPr>
      <w:r w:rsidRPr="00B82ADF">
        <w:rPr>
          <w:sz w:val="28"/>
          <w:szCs w:val="28"/>
          <w:lang w:val="en-IN"/>
        </w:rPr>
        <w:t xml:space="preserve">Mangalore have seafood-based dishes like Mangalorean Fish Curry, Kori Rotti, and Prawn </w:t>
      </w:r>
      <w:proofErr w:type="spellStart"/>
      <w:r w:rsidRPr="00B82ADF">
        <w:rPr>
          <w:sz w:val="28"/>
          <w:szCs w:val="28"/>
          <w:lang w:val="en-IN"/>
        </w:rPr>
        <w:t>Gassi</w:t>
      </w:r>
      <w:proofErr w:type="spellEnd"/>
      <w:r w:rsidRPr="00B82ADF">
        <w:rPr>
          <w:sz w:val="28"/>
          <w:szCs w:val="28"/>
          <w:lang w:val="en-IN"/>
        </w:rPr>
        <w:t xml:space="preserve">. </w:t>
      </w:r>
    </w:p>
    <w:p w14:paraId="01E71867" w14:textId="168CF944" w:rsidR="00A612E2" w:rsidRPr="00B82ADF" w:rsidRDefault="00D63D48" w:rsidP="00A612E2">
      <w:pPr>
        <w:ind w:left="720"/>
        <w:rPr>
          <w:sz w:val="28"/>
          <w:szCs w:val="28"/>
          <w:lang w:val="en-IN"/>
        </w:rPr>
      </w:pPr>
      <w:r>
        <w:rPr>
          <w:noProof/>
        </w:rPr>
        <w:drawing>
          <wp:anchor distT="0" distB="0" distL="114300" distR="114300" simplePos="0" relativeHeight="251666432" behindDoc="0" locked="0" layoutInCell="1" allowOverlap="1" wp14:anchorId="6AFD1FBE" wp14:editId="0A5C3C50">
            <wp:simplePos x="0" y="0"/>
            <wp:positionH relativeFrom="column">
              <wp:posOffset>3189605</wp:posOffset>
            </wp:positionH>
            <wp:positionV relativeFrom="paragraph">
              <wp:posOffset>39370</wp:posOffset>
            </wp:positionV>
            <wp:extent cx="2697480" cy="1795780"/>
            <wp:effectExtent l="38100" t="38100" r="45720" b="52070"/>
            <wp:wrapSquare wrapText="bothSides"/>
            <wp:docPr id="10923400" name="Picture 56" descr="Dhadiyarechi Kadi ~ Mangalorean Style Curry for Croaker/Jew F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Dhadiyarechi Kadi ~ Mangalorean Style Curry for Croaker/Jew Fish"/>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97480" cy="1795780"/>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01041970" wp14:editId="2DE88EEA">
            <wp:simplePos x="0" y="0"/>
            <wp:positionH relativeFrom="column">
              <wp:posOffset>316865</wp:posOffset>
            </wp:positionH>
            <wp:positionV relativeFrom="paragraph">
              <wp:posOffset>41910</wp:posOffset>
            </wp:positionV>
            <wp:extent cx="2724150" cy="1813560"/>
            <wp:effectExtent l="38100" t="38100" r="38100" b="53340"/>
            <wp:wrapThrough wrapText="bothSides">
              <wp:wrapPolygon edited="0">
                <wp:start x="302" y="-454"/>
                <wp:lineTo x="-302" y="0"/>
                <wp:lineTo x="-302" y="18378"/>
                <wp:lineTo x="755" y="22008"/>
                <wp:lineTo x="20694" y="22008"/>
                <wp:lineTo x="20845" y="21555"/>
                <wp:lineTo x="21751" y="18378"/>
                <wp:lineTo x="21751" y="3630"/>
                <wp:lineTo x="21147" y="227"/>
                <wp:lineTo x="21147" y="-454"/>
                <wp:lineTo x="302" y="-454"/>
              </wp:wrapPolygon>
            </wp:wrapThrough>
            <wp:docPr id="817893685" name="Picture 55" descr="Chicken Kori Rotti | Mangalorean Chicken Cu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hicken Kori Rotti | Mangalorean Chicken Curry"/>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24150" cy="1813560"/>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14:paraId="450E2463" w14:textId="77777777" w:rsidR="00B82ADF" w:rsidRPr="00B82ADF" w:rsidRDefault="00B82ADF" w:rsidP="00B82ADF">
      <w:pPr>
        <w:numPr>
          <w:ilvl w:val="0"/>
          <w:numId w:val="60"/>
        </w:numPr>
        <w:rPr>
          <w:sz w:val="28"/>
          <w:szCs w:val="28"/>
          <w:lang w:val="en-IN"/>
        </w:rPr>
      </w:pPr>
      <w:r w:rsidRPr="00B82ADF">
        <w:rPr>
          <w:sz w:val="28"/>
          <w:szCs w:val="28"/>
          <w:lang w:val="en-IN"/>
        </w:rPr>
        <w:t>Diversity in Regional Cuisines:</w:t>
      </w:r>
    </w:p>
    <w:p w14:paraId="4A96C4A1" w14:textId="77777777" w:rsidR="00B82ADF" w:rsidRPr="00B82ADF" w:rsidRDefault="00B82ADF" w:rsidP="00B82ADF">
      <w:pPr>
        <w:numPr>
          <w:ilvl w:val="1"/>
          <w:numId w:val="60"/>
        </w:numPr>
        <w:rPr>
          <w:sz w:val="28"/>
          <w:szCs w:val="28"/>
          <w:lang w:val="en-IN"/>
        </w:rPr>
      </w:pPr>
      <w:r w:rsidRPr="00B82ADF">
        <w:rPr>
          <w:sz w:val="28"/>
          <w:szCs w:val="28"/>
          <w:lang w:val="en-IN"/>
        </w:rPr>
        <w:t xml:space="preserve">North Karnataka: Known for its spicy, simple fare, including </w:t>
      </w:r>
      <w:proofErr w:type="spellStart"/>
      <w:r w:rsidRPr="00B82ADF">
        <w:rPr>
          <w:sz w:val="28"/>
          <w:szCs w:val="28"/>
          <w:lang w:val="en-IN"/>
        </w:rPr>
        <w:t>Jolada</w:t>
      </w:r>
      <w:proofErr w:type="spellEnd"/>
      <w:r w:rsidRPr="00B82ADF">
        <w:rPr>
          <w:sz w:val="28"/>
          <w:szCs w:val="28"/>
          <w:lang w:val="en-IN"/>
        </w:rPr>
        <w:t xml:space="preserve"> Rotti (sorghum roti) served with Enne </w:t>
      </w:r>
      <w:proofErr w:type="spellStart"/>
      <w:r w:rsidRPr="00B82ADF">
        <w:rPr>
          <w:sz w:val="28"/>
          <w:szCs w:val="28"/>
          <w:lang w:val="en-IN"/>
        </w:rPr>
        <w:t>Mamsa</w:t>
      </w:r>
      <w:proofErr w:type="spellEnd"/>
      <w:r w:rsidRPr="00B82ADF">
        <w:rPr>
          <w:sz w:val="28"/>
          <w:szCs w:val="28"/>
          <w:lang w:val="en-IN"/>
        </w:rPr>
        <w:t xml:space="preserve"> (spicy mutton curry).</w:t>
      </w:r>
    </w:p>
    <w:p w14:paraId="15022617" w14:textId="77777777" w:rsidR="00B82ADF" w:rsidRPr="00B82ADF" w:rsidRDefault="00B82ADF" w:rsidP="00B82ADF">
      <w:pPr>
        <w:numPr>
          <w:ilvl w:val="1"/>
          <w:numId w:val="60"/>
        </w:numPr>
        <w:rPr>
          <w:sz w:val="28"/>
          <w:szCs w:val="28"/>
          <w:lang w:val="en-IN"/>
        </w:rPr>
      </w:pPr>
      <w:r w:rsidRPr="00B82ADF">
        <w:rPr>
          <w:sz w:val="28"/>
          <w:szCs w:val="28"/>
          <w:lang w:val="en-IN"/>
        </w:rPr>
        <w:t>Coastal Karnataka: Features rice-based and seafood dishes, with heavy use of coconut and tamarind.</w:t>
      </w:r>
    </w:p>
    <w:p w14:paraId="0E7BEC6B" w14:textId="77777777" w:rsidR="00B82ADF" w:rsidRPr="00B82ADF" w:rsidRDefault="00B82ADF" w:rsidP="00B82ADF">
      <w:pPr>
        <w:numPr>
          <w:ilvl w:val="1"/>
          <w:numId w:val="60"/>
        </w:numPr>
        <w:rPr>
          <w:sz w:val="28"/>
          <w:szCs w:val="28"/>
          <w:lang w:val="en-IN"/>
        </w:rPr>
      </w:pPr>
      <w:r w:rsidRPr="00B82ADF">
        <w:rPr>
          <w:sz w:val="28"/>
          <w:szCs w:val="28"/>
          <w:lang w:val="en-IN"/>
        </w:rPr>
        <w:t xml:space="preserve">Mysore: Known for its iconic Mysore Pak, Mysore </w:t>
      </w:r>
      <w:proofErr w:type="spellStart"/>
      <w:r w:rsidRPr="00B82ADF">
        <w:rPr>
          <w:sz w:val="28"/>
          <w:szCs w:val="28"/>
          <w:lang w:val="en-IN"/>
        </w:rPr>
        <w:t>Rawa</w:t>
      </w:r>
      <w:proofErr w:type="spellEnd"/>
      <w:r w:rsidRPr="00B82ADF">
        <w:rPr>
          <w:sz w:val="28"/>
          <w:szCs w:val="28"/>
          <w:lang w:val="en-IN"/>
        </w:rPr>
        <w:t xml:space="preserve"> Dosa, and Mysore Bisi Bele Bath.</w:t>
      </w:r>
    </w:p>
    <w:p w14:paraId="71EBCA2C" w14:textId="63D296F2" w:rsidR="00B82ADF" w:rsidRPr="00D63D48" w:rsidRDefault="00B82ADF" w:rsidP="003E7150">
      <w:pPr>
        <w:numPr>
          <w:ilvl w:val="1"/>
          <w:numId w:val="60"/>
        </w:numPr>
        <w:rPr>
          <w:sz w:val="28"/>
          <w:szCs w:val="28"/>
          <w:lang w:val="en-IN"/>
        </w:rPr>
      </w:pPr>
      <w:proofErr w:type="spellStart"/>
      <w:r w:rsidRPr="00B82ADF">
        <w:rPr>
          <w:sz w:val="28"/>
          <w:szCs w:val="28"/>
          <w:lang w:val="en-IN"/>
        </w:rPr>
        <w:t>Malnad</w:t>
      </w:r>
      <w:proofErr w:type="spellEnd"/>
      <w:r w:rsidRPr="00B82ADF">
        <w:rPr>
          <w:sz w:val="28"/>
          <w:szCs w:val="28"/>
          <w:lang w:val="en-IN"/>
        </w:rPr>
        <w:t xml:space="preserve"> (Western Ghats): Known for Akki Rotti, Koli </w:t>
      </w:r>
      <w:proofErr w:type="spellStart"/>
      <w:r w:rsidRPr="00B82ADF">
        <w:rPr>
          <w:sz w:val="28"/>
          <w:szCs w:val="28"/>
          <w:lang w:val="en-IN"/>
        </w:rPr>
        <w:t>Saaru</w:t>
      </w:r>
      <w:proofErr w:type="spellEnd"/>
      <w:r w:rsidRPr="00B82ADF">
        <w:rPr>
          <w:sz w:val="28"/>
          <w:szCs w:val="28"/>
          <w:lang w:val="en-IN"/>
        </w:rPr>
        <w:t xml:space="preserve"> (chicken curry), and </w:t>
      </w:r>
      <w:proofErr w:type="spellStart"/>
      <w:r w:rsidRPr="00B82ADF">
        <w:rPr>
          <w:sz w:val="28"/>
          <w:szCs w:val="28"/>
          <w:lang w:val="en-IN"/>
        </w:rPr>
        <w:t>Kadabu</w:t>
      </w:r>
      <w:proofErr w:type="spellEnd"/>
      <w:r w:rsidRPr="00B82ADF">
        <w:rPr>
          <w:sz w:val="28"/>
          <w:szCs w:val="28"/>
          <w:lang w:val="en-IN"/>
        </w:rPr>
        <w:t xml:space="preserve"> (rice dumplings).</w:t>
      </w:r>
    </w:p>
    <w:p w14:paraId="72A9D519" w14:textId="76DB4134" w:rsidR="00A31634" w:rsidRPr="00A31634" w:rsidRDefault="00A31634" w:rsidP="003E7150">
      <w:pPr>
        <w:rPr>
          <w:sz w:val="28"/>
          <w:szCs w:val="28"/>
        </w:rPr>
      </w:pPr>
      <w:r>
        <w:rPr>
          <w:b/>
          <w:bCs/>
          <w:sz w:val="28"/>
          <w:szCs w:val="28"/>
        </w:rPr>
        <w:t xml:space="preserve">ABOUT </w:t>
      </w:r>
      <w:r w:rsidRPr="00A31634">
        <w:rPr>
          <w:b/>
          <w:bCs/>
          <w:sz w:val="28"/>
          <w:szCs w:val="28"/>
        </w:rPr>
        <w:t>FOOD LORE</w:t>
      </w:r>
      <w:r w:rsidRPr="00A31634">
        <w:rPr>
          <w:sz w:val="28"/>
          <w:szCs w:val="28"/>
        </w:rPr>
        <w:t xml:space="preserve"> </w:t>
      </w:r>
    </w:p>
    <w:p w14:paraId="225945A1" w14:textId="77777777" w:rsidR="00A31634" w:rsidRDefault="00A31634" w:rsidP="003E7150">
      <w:pPr>
        <w:rPr>
          <w:sz w:val="28"/>
          <w:szCs w:val="28"/>
        </w:rPr>
      </w:pPr>
      <w:r w:rsidRPr="00A31634">
        <w:rPr>
          <w:sz w:val="28"/>
          <w:szCs w:val="28"/>
        </w:rPr>
        <w:t xml:space="preserve">Behind every iconic dish lies a fascinating story: </w:t>
      </w:r>
    </w:p>
    <w:p w14:paraId="37B5DF51" w14:textId="77777777" w:rsidR="00A31634" w:rsidRDefault="00A31634" w:rsidP="00A31634">
      <w:pPr>
        <w:pStyle w:val="ListParagraph"/>
        <w:numPr>
          <w:ilvl w:val="0"/>
          <w:numId w:val="61"/>
        </w:numPr>
        <w:rPr>
          <w:sz w:val="28"/>
          <w:szCs w:val="28"/>
        </w:rPr>
      </w:pPr>
      <w:r w:rsidRPr="00A31634">
        <w:rPr>
          <w:sz w:val="28"/>
          <w:szCs w:val="28"/>
        </w:rPr>
        <w:t xml:space="preserve">Bisi Bele Bath: This spicy and tangy rice-lentil dish is believed to have been invented in the royal kitchens of Mysore. It reflects the fusion of South Indian and royal culinary techniques, offering a symphony of flavors with tamarind, coconut, and aromatic spices. </w:t>
      </w:r>
    </w:p>
    <w:p w14:paraId="232BB8CB" w14:textId="77777777" w:rsidR="00A31634" w:rsidRDefault="00A31634" w:rsidP="00A31634">
      <w:pPr>
        <w:pStyle w:val="ListParagraph"/>
        <w:numPr>
          <w:ilvl w:val="0"/>
          <w:numId w:val="61"/>
        </w:numPr>
        <w:rPr>
          <w:sz w:val="28"/>
          <w:szCs w:val="28"/>
        </w:rPr>
      </w:pPr>
      <w:r w:rsidRPr="00A31634">
        <w:rPr>
          <w:sz w:val="28"/>
          <w:szCs w:val="28"/>
        </w:rPr>
        <w:t xml:space="preserve">Mysore Pak: Legend has it that the famous Mysore Pak was accidentally created by royal chef </w:t>
      </w:r>
      <w:proofErr w:type="spellStart"/>
      <w:r w:rsidRPr="00A31634">
        <w:rPr>
          <w:sz w:val="28"/>
          <w:szCs w:val="28"/>
        </w:rPr>
        <w:t>Kakasura</w:t>
      </w:r>
      <w:proofErr w:type="spellEnd"/>
      <w:r w:rsidRPr="00A31634">
        <w:rPr>
          <w:sz w:val="28"/>
          <w:szCs w:val="28"/>
        </w:rPr>
        <w:t xml:space="preserve"> </w:t>
      </w:r>
      <w:proofErr w:type="spellStart"/>
      <w:r w:rsidRPr="00A31634">
        <w:rPr>
          <w:sz w:val="28"/>
          <w:szCs w:val="28"/>
        </w:rPr>
        <w:t>Madappa</w:t>
      </w:r>
      <w:proofErr w:type="spellEnd"/>
      <w:r w:rsidRPr="00A31634">
        <w:rPr>
          <w:sz w:val="28"/>
          <w:szCs w:val="28"/>
        </w:rPr>
        <w:t xml:space="preserve"> while experimenting with gram flour, ghee, and sugar. The resulting sweet, with its rich texture and buttery flavor, became an instant favorite. Mysore Pak has since evolved, with modern variations including softer versions made with milk and additional ghee, but the original recipe remains a cherished treasure of Karnataka’s royal heritage. </w:t>
      </w:r>
    </w:p>
    <w:p w14:paraId="6FA45CD3" w14:textId="77777777" w:rsidR="0079339F" w:rsidRDefault="00A31634" w:rsidP="00D63D48">
      <w:pPr>
        <w:pStyle w:val="ListParagraph"/>
        <w:numPr>
          <w:ilvl w:val="0"/>
          <w:numId w:val="61"/>
        </w:numPr>
        <w:rPr>
          <w:sz w:val="28"/>
          <w:szCs w:val="28"/>
        </w:rPr>
      </w:pPr>
      <w:r w:rsidRPr="00A31634">
        <w:rPr>
          <w:sz w:val="28"/>
          <w:szCs w:val="28"/>
        </w:rPr>
        <w:t xml:space="preserve">Udupi Cuisine: Originating in the temple town of Udupi, this cuisine is a shining example of resourceful cooking. Without onion or garlic, dishes like </w:t>
      </w:r>
      <w:proofErr w:type="spellStart"/>
      <w:r w:rsidRPr="00A31634">
        <w:rPr>
          <w:sz w:val="28"/>
          <w:szCs w:val="28"/>
        </w:rPr>
        <w:t>Saaru</w:t>
      </w:r>
      <w:proofErr w:type="spellEnd"/>
      <w:r w:rsidRPr="00A31634">
        <w:rPr>
          <w:sz w:val="28"/>
          <w:szCs w:val="28"/>
        </w:rPr>
        <w:t xml:space="preserve">, </w:t>
      </w:r>
      <w:proofErr w:type="spellStart"/>
      <w:r w:rsidRPr="00A31634">
        <w:rPr>
          <w:sz w:val="28"/>
          <w:szCs w:val="28"/>
        </w:rPr>
        <w:t>Rasayana</w:t>
      </w:r>
      <w:proofErr w:type="spellEnd"/>
      <w:r w:rsidRPr="00A31634">
        <w:rPr>
          <w:sz w:val="28"/>
          <w:szCs w:val="28"/>
        </w:rPr>
        <w:t>, and Sambar exemplify the creativity and devotion of temple chefs. The Satvik principles of Udupi cuisine resonate with the spiritual ethos of the region, making it beloved across India.</w:t>
      </w:r>
    </w:p>
    <w:p w14:paraId="53B2D29B" w14:textId="77777777" w:rsidR="0079339F" w:rsidRDefault="0079339F" w:rsidP="0079339F">
      <w:pPr>
        <w:pStyle w:val="ListParagraph"/>
        <w:ind w:left="1440" w:firstLine="0"/>
        <w:rPr>
          <w:b/>
          <w:bCs/>
          <w:sz w:val="36"/>
          <w:szCs w:val="36"/>
          <w:u w:val="single"/>
        </w:rPr>
      </w:pPr>
      <w:r>
        <w:rPr>
          <w:sz w:val="28"/>
          <w:szCs w:val="28"/>
        </w:rPr>
        <w:lastRenderedPageBreak/>
        <w:t xml:space="preserve">       </w:t>
      </w:r>
      <w:r w:rsidR="001D1845" w:rsidRPr="0079339F">
        <w:rPr>
          <w:b/>
          <w:bCs/>
          <w:sz w:val="36"/>
          <w:szCs w:val="36"/>
          <w:u w:val="single"/>
        </w:rPr>
        <w:t>GEO Tagged photos of Activity</w:t>
      </w:r>
    </w:p>
    <w:p w14:paraId="37F8C4D3" w14:textId="27484AE1" w:rsidR="0079339F" w:rsidRDefault="0079339F" w:rsidP="0079339F">
      <w:pPr>
        <w:pStyle w:val="ListParagraph"/>
        <w:ind w:left="1440" w:firstLine="0"/>
      </w:pPr>
      <w:r>
        <w:rPr>
          <w:noProof/>
        </w:rPr>
        <w:drawing>
          <wp:anchor distT="0" distB="0" distL="114300" distR="114300" simplePos="0" relativeHeight="251670528" behindDoc="0" locked="0" layoutInCell="1" allowOverlap="1" wp14:anchorId="150540C6" wp14:editId="00DCB3C0">
            <wp:simplePos x="0" y="0"/>
            <wp:positionH relativeFrom="column">
              <wp:posOffset>0</wp:posOffset>
            </wp:positionH>
            <wp:positionV relativeFrom="paragraph">
              <wp:posOffset>197485</wp:posOffset>
            </wp:positionV>
            <wp:extent cx="3139440" cy="2354580"/>
            <wp:effectExtent l="38100" t="38100" r="41910" b="102870"/>
            <wp:wrapThrough wrapText="bothSides">
              <wp:wrapPolygon edited="0">
                <wp:start x="655" y="-350"/>
                <wp:lineTo x="-262" y="0"/>
                <wp:lineTo x="-262" y="19748"/>
                <wp:lineTo x="393" y="22369"/>
                <wp:lineTo x="21102" y="22369"/>
                <wp:lineTo x="21757" y="19748"/>
                <wp:lineTo x="21757" y="2796"/>
                <wp:lineTo x="20971" y="175"/>
                <wp:lineTo x="20971" y="-350"/>
                <wp:lineTo x="655" y="-350"/>
              </wp:wrapPolygon>
            </wp:wrapThrough>
            <wp:docPr id="13893896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39440" cy="2354580"/>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14:paraId="3E1BAAA0" w14:textId="2680DACA" w:rsidR="00A31634" w:rsidRDefault="00A31634" w:rsidP="00A31634">
      <w:pPr>
        <w:pStyle w:val="Heading1"/>
        <w:numPr>
          <w:ilvl w:val="0"/>
          <w:numId w:val="0"/>
        </w:numPr>
        <w:spacing w:before="0" w:after="0"/>
        <w:jc w:val="left"/>
      </w:pPr>
    </w:p>
    <w:p w14:paraId="3BA4B5BB" w14:textId="47859E29" w:rsidR="003E7150" w:rsidRDefault="003E7150" w:rsidP="003E7150">
      <w:pPr>
        <w:rPr>
          <w:ins w:id="804" w:author="Manoj Kumar" w:date="2024-12-13T17:17:00Z"/>
        </w:rPr>
      </w:pPr>
    </w:p>
    <w:p w14:paraId="3D47B152" w14:textId="79C3963B" w:rsidR="00B05750" w:rsidRDefault="00B05750">
      <w:pPr>
        <w:rPr>
          <w:bCs/>
          <w:iCs/>
          <w:sz w:val="24"/>
          <w:szCs w:val="36"/>
        </w:rPr>
      </w:pPr>
    </w:p>
    <w:p w14:paraId="5BE35B2B" w14:textId="4E1EB460" w:rsidR="0079339F" w:rsidRDefault="0079339F" w:rsidP="0079339F">
      <w:pPr>
        <w:rPr>
          <w:bCs/>
          <w:iCs/>
          <w:sz w:val="24"/>
          <w:szCs w:val="36"/>
        </w:rPr>
      </w:pPr>
    </w:p>
    <w:p w14:paraId="4E1EB460" w14:textId="77C476A4" w:rsidR="0079339F" w:rsidRDefault="0079339F" w:rsidP="0079339F">
      <w:pPr>
        <w:rPr>
          <w:bCs/>
          <w:iCs/>
          <w:sz w:val="24"/>
          <w:szCs w:val="36"/>
        </w:rPr>
      </w:pPr>
    </w:p>
    <w:p w14:paraId="73AB06F7" w14:textId="568FA23B" w:rsidR="0079339F" w:rsidRDefault="0079339F" w:rsidP="0079339F">
      <w:pPr>
        <w:rPr>
          <w:bCs/>
          <w:iCs/>
          <w:sz w:val="24"/>
          <w:szCs w:val="36"/>
        </w:rPr>
      </w:pPr>
    </w:p>
    <w:p w14:paraId="7E9661A0" w14:textId="08EA7F7E" w:rsidR="0079339F" w:rsidRDefault="0079339F" w:rsidP="0079339F">
      <w:pPr>
        <w:rPr>
          <w:bCs/>
          <w:iCs/>
          <w:sz w:val="24"/>
          <w:szCs w:val="36"/>
        </w:rPr>
      </w:pPr>
    </w:p>
    <w:p w14:paraId="5BCD46A6" w14:textId="4477C0ED" w:rsidR="0079339F" w:rsidRDefault="0079339F" w:rsidP="0079339F">
      <w:pPr>
        <w:rPr>
          <w:bCs/>
          <w:iCs/>
          <w:sz w:val="24"/>
          <w:szCs w:val="36"/>
        </w:rPr>
      </w:pPr>
    </w:p>
    <w:p w14:paraId="3A78BE8D" w14:textId="50D64719" w:rsidR="0079339F" w:rsidRDefault="0079339F" w:rsidP="0079339F">
      <w:pPr>
        <w:rPr>
          <w:bCs/>
          <w:iCs/>
          <w:sz w:val="24"/>
          <w:szCs w:val="36"/>
        </w:rPr>
      </w:pPr>
    </w:p>
    <w:p w14:paraId="2F712225" w14:textId="1DD9A417" w:rsidR="0079339F" w:rsidRDefault="0079339F" w:rsidP="0079339F">
      <w:pPr>
        <w:rPr>
          <w:bCs/>
          <w:iCs/>
          <w:sz w:val="24"/>
          <w:szCs w:val="36"/>
        </w:rPr>
      </w:pPr>
    </w:p>
    <w:p w14:paraId="2FC7277A" w14:textId="06CAA70C" w:rsidR="0079339F" w:rsidRDefault="0079339F" w:rsidP="0079339F">
      <w:pPr>
        <w:rPr>
          <w:bCs/>
          <w:iCs/>
          <w:sz w:val="24"/>
          <w:szCs w:val="36"/>
        </w:rPr>
      </w:pPr>
    </w:p>
    <w:p w14:paraId="68EB8E1F" w14:textId="277734E1" w:rsidR="0079339F" w:rsidRDefault="0079339F" w:rsidP="0079339F">
      <w:pPr>
        <w:rPr>
          <w:bCs/>
          <w:iCs/>
          <w:sz w:val="24"/>
          <w:szCs w:val="36"/>
        </w:rPr>
      </w:pPr>
      <w:r>
        <w:rPr>
          <w:noProof/>
        </w:rPr>
        <w:drawing>
          <wp:anchor distT="0" distB="0" distL="114300" distR="114300" simplePos="0" relativeHeight="251671552" behindDoc="1" locked="0" layoutInCell="1" allowOverlap="1" wp14:anchorId="0E511F52" wp14:editId="00E8DFC2">
            <wp:simplePos x="0" y="0"/>
            <wp:positionH relativeFrom="column">
              <wp:posOffset>-78740</wp:posOffset>
            </wp:positionH>
            <wp:positionV relativeFrom="paragraph">
              <wp:posOffset>201295</wp:posOffset>
            </wp:positionV>
            <wp:extent cx="2371725" cy="3162300"/>
            <wp:effectExtent l="38100" t="38100" r="47625" b="133350"/>
            <wp:wrapTight wrapText="bothSides">
              <wp:wrapPolygon edited="0">
                <wp:start x="867" y="-260"/>
                <wp:lineTo x="-347" y="0"/>
                <wp:lineTo x="-173" y="20819"/>
                <wp:lineTo x="173" y="22381"/>
                <wp:lineTo x="21513" y="22381"/>
                <wp:lineTo x="21860" y="18737"/>
                <wp:lineTo x="21860" y="2082"/>
                <wp:lineTo x="20819" y="130"/>
                <wp:lineTo x="20819" y="-260"/>
                <wp:lineTo x="867" y="-260"/>
              </wp:wrapPolygon>
            </wp:wrapTight>
            <wp:docPr id="156488811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71725" cy="3162300"/>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pic:spPr>
                </pic:pic>
              </a:graphicData>
            </a:graphic>
          </wp:anchor>
        </w:drawing>
      </w:r>
    </w:p>
    <w:p w14:paraId="3FE235D3" w14:textId="046688DA" w:rsidR="0079339F" w:rsidRDefault="0079339F" w:rsidP="0079339F">
      <w:pPr>
        <w:rPr>
          <w:bCs/>
          <w:iCs/>
          <w:sz w:val="24"/>
          <w:szCs w:val="36"/>
        </w:rPr>
      </w:pPr>
    </w:p>
    <w:p w14:paraId="00B9F522" w14:textId="08F2440E" w:rsidR="0079339F" w:rsidRDefault="0079339F" w:rsidP="0079339F">
      <w:pPr>
        <w:rPr>
          <w:bCs/>
          <w:iCs/>
          <w:sz w:val="24"/>
          <w:szCs w:val="36"/>
        </w:rPr>
      </w:pPr>
    </w:p>
    <w:p w14:paraId="3628CA2A" w14:textId="542FC501" w:rsidR="0079339F" w:rsidRDefault="0079339F" w:rsidP="0079339F">
      <w:pPr>
        <w:rPr>
          <w:bCs/>
          <w:iCs/>
          <w:sz w:val="24"/>
          <w:szCs w:val="36"/>
        </w:rPr>
      </w:pPr>
    </w:p>
    <w:p w14:paraId="0D78C36D" w14:textId="77777777" w:rsidR="0079339F" w:rsidRDefault="0079339F" w:rsidP="0079339F">
      <w:pPr>
        <w:rPr>
          <w:bCs/>
          <w:iCs/>
          <w:sz w:val="24"/>
          <w:szCs w:val="36"/>
        </w:rPr>
      </w:pPr>
    </w:p>
    <w:p w14:paraId="0F37C431" w14:textId="77777777" w:rsidR="0079339F" w:rsidRDefault="0079339F" w:rsidP="0079339F">
      <w:pPr>
        <w:rPr>
          <w:bCs/>
          <w:iCs/>
          <w:sz w:val="24"/>
          <w:szCs w:val="36"/>
        </w:rPr>
      </w:pPr>
    </w:p>
    <w:p w14:paraId="6AFD1FBE" w14:textId="77777777" w:rsidR="0079339F" w:rsidRDefault="0079339F" w:rsidP="0079339F">
      <w:pPr>
        <w:rPr>
          <w:bCs/>
          <w:iCs/>
          <w:sz w:val="24"/>
          <w:szCs w:val="36"/>
        </w:rPr>
      </w:pPr>
    </w:p>
    <w:p w14:paraId="19854C7D" w14:textId="77777777" w:rsidR="0079339F" w:rsidRDefault="0079339F" w:rsidP="0079339F">
      <w:pPr>
        <w:rPr>
          <w:bCs/>
          <w:iCs/>
          <w:sz w:val="24"/>
          <w:szCs w:val="36"/>
        </w:rPr>
      </w:pPr>
    </w:p>
    <w:p w14:paraId="4E98C216" w14:textId="6F16E792" w:rsidR="0079339F" w:rsidRDefault="0079339F">
      <w:pPr>
        <w:rPr>
          <w:bCs/>
          <w:iCs/>
          <w:sz w:val="24"/>
          <w:szCs w:val="36"/>
        </w:rPr>
      </w:pPr>
    </w:p>
    <w:p w14:paraId="44F7D690" w14:textId="57A61B83" w:rsidR="0079339F" w:rsidRPr="00675663" w:rsidDel="003E7150" w:rsidRDefault="0079339F" w:rsidP="0079339F">
      <w:pPr>
        <w:widowControl/>
        <w:autoSpaceDE/>
        <w:autoSpaceDN/>
        <w:spacing w:after="160" w:line="259" w:lineRule="auto"/>
        <w:rPr>
          <w:del w:id="805" w:author="Manoj Kumar" w:date="2024-12-13T17:17:00Z"/>
          <w:bCs/>
          <w:iCs/>
          <w:sz w:val="24"/>
          <w:szCs w:val="36"/>
          <w:rPrChange w:id="806" w:author="User" w:date="2022-12-29T10:47:00Z">
            <w:rPr>
              <w:del w:id="807" w:author="Manoj Kumar" w:date="2024-12-13T17:17:00Z"/>
            </w:rPr>
          </w:rPrChange>
        </w:rPr>
      </w:pPr>
    </w:p>
    <w:p w14:paraId="026A6DEF" w14:textId="2C16DF59" w:rsidR="00B05750" w:rsidDel="00B84CA2" w:rsidRDefault="00B05750">
      <w:pPr>
        <w:rPr>
          <w:del w:id="808" w:author="Manoj Kumar" w:date="2024-03-07T14:52:00Z"/>
          <w:b/>
          <w:bCs/>
          <w:iCs/>
          <w:sz w:val="36"/>
          <w:szCs w:val="36"/>
        </w:rPr>
        <w:pPrChange w:id="809" w:author="Manoj Kumar" w:date="2024-12-13T17:17:00Z">
          <w:pPr>
            <w:spacing w:before="59"/>
            <w:ind w:left="486" w:right="483"/>
            <w:jc w:val="center"/>
          </w:pPr>
        </w:pPrChange>
      </w:pPr>
    </w:p>
    <w:p w14:paraId="12BABC03" w14:textId="0EC15AFD" w:rsidR="004578FE" w:rsidDel="00B84CA2" w:rsidRDefault="004578FE">
      <w:pPr>
        <w:rPr>
          <w:del w:id="810" w:author="Manoj Kumar" w:date="2024-03-07T14:52:00Z"/>
          <w:b/>
          <w:bCs/>
          <w:iCs/>
          <w:sz w:val="36"/>
          <w:szCs w:val="36"/>
        </w:rPr>
        <w:sectPr w:rsidR="004578FE" w:rsidDel="00B84CA2" w:rsidSect="00BA1532">
          <w:headerReference w:type="first" r:id="rId56"/>
          <w:pgSz w:w="11909" w:h="16834" w:code="9"/>
          <w:pgMar w:top="1440" w:right="1440" w:bottom="1440" w:left="1613" w:header="706" w:footer="706" w:gutter="0"/>
          <w:cols w:space="708"/>
          <w:titlePg/>
          <w:docGrid w:linePitch="360"/>
          <w:sectPrChange w:id="825" w:author="Manoj Kumar" w:date="2024-12-13T17:17:00Z">
            <w:sectPr w:rsidR="004578FE" w:rsidDel="00B84CA2" w:rsidSect="00BA1532">
              <w:pgMar w:top="1440" w:right="1440" w:bottom="576" w:left="1584" w:header="708" w:footer="708" w:gutter="0"/>
              <w:pgBorders>
                <w:top w:val="thinThickSmallGap" w:sz="24" w:space="24" w:color="auto"/>
                <w:left w:val="thinThickSmallGap" w:sz="24" w:space="24" w:color="auto"/>
                <w:bottom w:val="thickThinSmallGap" w:sz="24" w:space="24" w:color="auto"/>
                <w:right w:val="thickThinSmallGap" w:sz="24" w:space="24" w:color="auto"/>
              </w:pgBorders>
              <w:titlePg w:val="0"/>
            </w:sectPr>
          </w:sectPrChange>
        </w:sectPr>
        <w:pPrChange w:id="826" w:author="Manoj Kumar" w:date="2024-12-13T17:17:00Z">
          <w:pPr>
            <w:tabs>
              <w:tab w:val="left" w:pos="8543"/>
            </w:tabs>
            <w:spacing w:before="59"/>
            <w:ind w:right="483"/>
            <w:jc w:val="center"/>
          </w:pPr>
        </w:pPrChange>
      </w:pPr>
    </w:p>
    <w:p w14:paraId="480826D1" w14:textId="5BAD3C7E" w:rsidR="00B05750" w:rsidDel="00B84CA2" w:rsidRDefault="00B05750">
      <w:pPr>
        <w:rPr>
          <w:del w:id="827" w:author="Manoj Kumar" w:date="2024-03-07T14:52:00Z"/>
          <w:b/>
          <w:bCs/>
          <w:iCs/>
          <w:sz w:val="36"/>
          <w:szCs w:val="36"/>
        </w:rPr>
        <w:pPrChange w:id="828" w:author="Manoj Kumar" w:date="2024-12-13T17:17:00Z">
          <w:pPr>
            <w:tabs>
              <w:tab w:val="left" w:pos="8543"/>
            </w:tabs>
            <w:spacing w:before="59"/>
            <w:ind w:right="483"/>
            <w:jc w:val="center"/>
          </w:pPr>
        </w:pPrChange>
      </w:pPr>
    </w:p>
    <w:p w14:paraId="7BC5F438" w14:textId="652B5F18" w:rsidR="00B05750" w:rsidDel="00B84CA2" w:rsidRDefault="00B05750">
      <w:pPr>
        <w:rPr>
          <w:del w:id="829" w:author="Manoj Kumar" w:date="2024-03-07T14:52:00Z"/>
          <w:b/>
          <w:bCs/>
          <w:iCs/>
          <w:sz w:val="36"/>
          <w:szCs w:val="36"/>
        </w:rPr>
        <w:pPrChange w:id="830" w:author="Manoj Kumar" w:date="2024-12-13T17:17:00Z">
          <w:pPr>
            <w:tabs>
              <w:tab w:val="left" w:pos="8543"/>
            </w:tabs>
            <w:spacing w:before="59"/>
            <w:ind w:right="483"/>
            <w:jc w:val="center"/>
          </w:pPr>
        </w:pPrChange>
      </w:pPr>
    </w:p>
    <w:p w14:paraId="74370672" w14:textId="488EE3C2" w:rsidR="00B05750" w:rsidDel="00B84CA2" w:rsidRDefault="00B05750">
      <w:pPr>
        <w:rPr>
          <w:del w:id="831" w:author="Manoj Kumar" w:date="2024-03-07T14:52:00Z"/>
          <w:b/>
          <w:bCs/>
          <w:iCs/>
          <w:sz w:val="36"/>
          <w:szCs w:val="36"/>
        </w:rPr>
        <w:pPrChange w:id="832" w:author="Manoj Kumar" w:date="2024-12-13T17:17:00Z">
          <w:pPr>
            <w:tabs>
              <w:tab w:val="left" w:pos="8543"/>
            </w:tabs>
            <w:spacing w:before="59"/>
            <w:ind w:right="483"/>
            <w:jc w:val="center"/>
          </w:pPr>
        </w:pPrChange>
      </w:pPr>
    </w:p>
    <w:p w14:paraId="7DFF3839" w14:textId="541B53D6" w:rsidR="00B05750" w:rsidDel="00B84CA2" w:rsidRDefault="00B05750">
      <w:pPr>
        <w:rPr>
          <w:del w:id="833" w:author="Manoj Kumar" w:date="2024-03-07T14:52:00Z"/>
          <w:b/>
          <w:bCs/>
          <w:iCs/>
          <w:sz w:val="36"/>
          <w:szCs w:val="36"/>
        </w:rPr>
        <w:pPrChange w:id="834" w:author="Manoj Kumar" w:date="2024-12-13T17:17:00Z">
          <w:pPr>
            <w:tabs>
              <w:tab w:val="left" w:pos="8543"/>
            </w:tabs>
            <w:spacing w:before="59"/>
            <w:ind w:right="483"/>
            <w:jc w:val="center"/>
          </w:pPr>
        </w:pPrChange>
      </w:pPr>
    </w:p>
    <w:p w14:paraId="431CE9CE" w14:textId="19AB502B" w:rsidR="00B05750" w:rsidDel="00B84CA2" w:rsidRDefault="00B05750">
      <w:pPr>
        <w:rPr>
          <w:del w:id="835" w:author="Manoj Kumar" w:date="2024-03-07T14:52:00Z"/>
          <w:b/>
          <w:bCs/>
          <w:iCs/>
          <w:sz w:val="36"/>
          <w:szCs w:val="36"/>
        </w:rPr>
        <w:pPrChange w:id="836" w:author="Manoj Kumar" w:date="2024-12-13T17:17:00Z">
          <w:pPr>
            <w:tabs>
              <w:tab w:val="left" w:pos="8543"/>
            </w:tabs>
            <w:spacing w:before="59"/>
            <w:ind w:right="483"/>
            <w:jc w:val="center"/>
          </w:pPr>
        </w:pPrChange>
      </w:pPr>
    </w:p>
    <w:p w14:paraId="47424A7E" w14:textId="12E86B0E" w:rsidR="00B05750" w:rsidDel="00B84CA2" w:rsidRDefault="00B05750">
      <w:pPr>
        <w:rPr>
          <w:del w:id="837" w:author="Manoj Kumar" w:date="2024-03-07T14:52:00Z"/>
          <w:b/>
          <w:bCs/>
          <w:iCs/>
          <w:sz w:val="36"/>
          <w:szCs w:val="36"/>
        </w:rPr>
        <w:pPrChange w:id="838" w:author="Manoj Kumar" w:date="2024-12-13T17:17:00Z">
          <w:pPr>
            <w:tabs>
              <w:tab w:val="left" w:pos="8543"/>
            </w:tabs>
            <w:spacing w:before="59"/>
            <w:ind w:right="483"/>
            <w:jc w:val="center"/>
          </w:pPr>
        </w:pPrChange>
      </w:pPr>
    </w:p>
    <w:p w14:paraId="5530A8A0" w14:textId="1C4018CD" w:rsidR="00B05750" w:rsidDel="00B84CA2" w:rsidRDefault="00B05750">
      <w:pPr>
        <w:rPr>
          <w:del w:id="839" w:author="Manoj Kumar" w:date="2024-03-07T14:52:00Z"/>
          <w:b/>
          <w:bCs/>
          <w:iCs/>
          <w:sz w:val="36"/>
          <w:szCs w:val="36"/>
        </w:rPr>
        <w:pPrChange w:id="840" w:author="Manoj Kumar" w:date="2024-12-13T17:17:00Z">
          <w:pPr>
            <w:tabs>
              <w:tab w:val="left" w:pos="8543"/>
            </w:tabs>
            <w:spacing w:before="59"/>
            <w:ind w:right="483"/>
            <w:jc w:val="center"/>
          </w:pPr>
        </w:pPrChange>
      </w:pPr>
    </w:p>
    <w:p w14:paraId="46C1EEB2" w14:textId="3DAE3B2E" w:rsidR="00B05750" w:rsidDel="00B84CA2" w:rsidRDefault="00B05750">
      <w:pPr>
        <w:rPr>
          <w:del w:id="841" w:author="Manoj Kumar" w:date="2024-03-07T14:52:00Z"/>
          <w:b/>
          <w:bCs/>
          <w:iCs/>
          <w:sz w:val="36"/>
          <w:szCs w:val="36"/>
        </w:rPr>
        <w:pPrChange w:id="842" w:author="Manoj Kumar" w:date="2024-12-13T17:17:00Z">
          <w:pPr>
            <w:tabs>
              <w:tab w:val="left" w:pos="8543"/>
            </w:tabs>
            <w:spacing w:before="59"/>
            <w:ind w:right="483"/>
            <w:jc w:val="center"/>
          </w:pPr>
        </w:pPrChange>
      </w:pPr>
    </w:p>
    <w:p w14:paraId="18EF0413" w14:textId="2CB033C0" w:rsidR="00B05750" w:rsidDel="00B84CA2" w:rsidRDefault="00B05750">
      <w:pPr>
        <w:rPr>
          <w:del w:id="843" w:author="Manoj Kumar" w:date="2024-03-07T14:52:00Z"/>
          <w:b/>
          <w:bCs/>
          <w:iCs/>
          <w:sz w:val="36"/>
          <w:szCs w:val="36"/>
        </w:rPr>
        <w:pPrChange w:id="844" w:author="Manoj Kumar" w:date="2024-12-13T17:17:00Z">
          <w:pPr>
            <w:tabs>
              <w:tab w:val="left" w:pos="8543"/>
            </w:tabs>
            <w:spacing w:before="59"/>
            <w:ind w:right="483"/>
            <w:jc w:val="center"/>
          </w:pPr>
        </w:pPrChange>
      </w:pPr>
    </w:p>
    <w:p w14:paraId="247C057A" w14:textId="3D47C6D6" w:rsidR="00B05750" w:rsidDel="00B84CA2" w:rsidRDefault="00B05750">
      <w:pPr>
        <w:rPr>
          <w:del w:id="845" w:author="Manoj Kumar" w:date="2024-03-07T14:52:00Z"/>
          <w:b/>
          <w:bCs/>
          <w:iCs/>
          <w:sz w:val="36"/>
          <w:szCs w:val="36"/>
        </w:rPr>
        <w:pPrChange w:id="846" w:author="Manoj Kumar" w:date="2024-12-13T17:17:00Z">
          <w:pPr>
            <w:tabs>
              <w:tab w:val="left" w:pos="8543"/>
            </w:tabs>
            <w:spacing w:before="59"/>
            <w:ind w:right="483"/>
            <w:jc w:val="center"/>
          </w:pPr>
        </w:pPrChange>
      </w:pPr>
    </w:p>
    <w:p w14:paraId="44EAD21E" w14:textId="24171480" w:rsidR="00B05750" w:rsidDel="003E7150" w:rsidRDefault="00B05750">
      <w:pPr>
        <w:rPr>
          <w:del w:id="847" w:author="Manoj Kumar" w:date="2024-12-13T17:17:00Z"/>
          <w:b/>
          <w:bCs/>
          <w:iCs/>
          <w:sz w:val="36"/>
          <w:szCs w:val="36"/>
        </w:rPr>
        <w:pPrChange w:id="848" w:author="Manoj Kumar" w:date="2024-12-13T17:17:00Z">
          <w:pPr>
            <w:tabs>
              <w:tab w:val="left" w:pos="8543"/>
            </w:tabs>
            <w:spacing w:before="59"/>
            <w:ind w:right="483"/>
            <w:jc w:val="center"/>
          </w:pPr>
        </w:pPrChange>
      </w:pPr>
    </w:p>
    <w:p w14:paraId="3D9ED992" w14:textId="1A5D3941" w:rsidR="00E51C25" w:rsidRDefault="00E51C25" w:rsidP="0079339F"/>
    <w:p w14:paraId="68DA6A87" w14:textId="77777777" w:rsidR="0079339F" w:rsidRDefault="0079339F" w:rsidP="0079339F"/>
    <w:p w14:paraId="20E196C7" w14:textId="77777777" w:rsidR="0079339F" w:rsidRDefault="0079339F" w:rsidP="0079339F"/>
    <w:p w14:paraId="11814B03" w14:textId="69C3435E" w:rsidR="0079339F" w:rsidRDefault="0079339F" w:rsidP="0079339F"/>
    <w:p w14:paraId="241F69F4" w14:textId="50C28539" w:rsidR="0079339F" w:rsidRDefault="0079339F" w:rsidP="0079339F"/>
    <w:p w14:paraId="261CAB06" w14:textId="42A6C510" w:rsidR="0079339F" w:rsidRDefault="0079339F" w:rsidP="0079339F"/>
    <w:p w14:paraId="7E5010EC" w14:textId="33305F78" w:rsidR="0079339F" w:rsidRDefault="0079339F" w:rsidP="0079339F"/>
    <w:p w14:paraId="360F6854" w14:textId="41E4747C" w:rsidR="0079339F" w:rsidRDefault="0079339F" w:rsidP="0079339F"/>
    <w:p w14:paraId="4F1306CA" w14:textId="709EAEF1" w:rsidR="0079339F" w:rsidRDefault="0079339F" w:rsidP="0079339F"/>
    <w:p w14:paraId="6C49EA44" w14:textId="043D194C" w:rsidR="0079339F" w:rsidRDefault="0079339F" w:rsidP="0079339F">
      <w:r>
        <w:rPr>
          <w:noProof/>
        </w:rPr>
        <w:drawing>
          <wp:anchor distT="0" distB="0" distL="114300" distR="114300" simplePos="0" relativeHeight="251672576" behindDoc="0" locked="0" layoutInCell="1" allowOverlap="1" wp14:anchorId="031B6140" wp14:editId="119E70EE">
            <wp:simplePos x="0" y="0"/>
            <wp:positionH relativeFrom="column">
              <wp:posOffset>-338455</wp:posOffset>
            </wp:positionH>
            <wp:positionV relativeFrom="paragraph">
              <wp:posOffset>221615</wp:posOffset>
            </wp:positionV>
            <wp:extent cx="6286500" cy="2353310"/>
            <wp:effectExtent l="38100" t="38100" r="38100" b="104140"/>
            <wp:wrapSquare wrapText="bothSides"/>
            <wp:docPr id="43820598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33474" b="-1"/>
                    <a:stretch/>
                  </pic:blipFill>
                  <pic:spPr bwMode="auto">
                    <a:xfrm>
                      <a:off x="0" y="0"/>
                      <a:ext cx="6286500" cy="2353310"/>
                    </a:xfrm>
                    <a:prstGeom prst="roundRect">
                      <a:avLst>
                        <a:gd name="adj" fmla="val 8594"/>
                      </a:avLst>
                    </a:prstGeom>
                    <a:solidFill>
                      <a:srgbClr val="FFFFFF">
                        <a:shade val="85000"/>
                      </a:srgbClr>
                    </a:solidFill>
                    <a:ln>
                      <a:noFill/>
                    </a:ln>
                    <a:effectLst>
                      <a:outerShdw blurRad="50800" dist="50800" dir="5400000" sx="200000" sy="200000" algn="ctr" rotWithShape="0">
                        <a:srgbClr val="000000">
                          <a:alpha val="0"/>
                        </a:srgbClr>
                      </a:outerShdw>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anchor>
        </w:drawing>
      </w:r>
    </w:p>
    <w:p w14:paraId="26AE0032" w14:textId="01BC9E5F" w:rsidR="0079339F" w:rsidRDefault="0079339F" w:rsidP="0079339F"/>
    <w:p w14:paraId="0D6A4867" w14:textId="41123050" w:rsidR="0079339F" w:rsidRDefault="0079339F" w:rsidP="0079339F"/>
    <w:p w14:paraId="2160294E" w14:textId="11AE6F0D" w:rsidR="0079339F" w:rsidRDefault="0079339F" w:rsidP="001258FE">
      <w:pPr>
        <w:pStyle w:val="Heading1"/>
        <w:numPr>
          <w:ilvl w:val="0"/>
          <w:numId w:val="0"/>
        </w:numPr>
        <w:spacing w:before="0" w:after="0"/>
        <w:jc w:val="left"/>
      </w:pPr>
      <w:r>
        <w:t>C</w:t>
      </w:r>
      <w:ins w:id="849" w:author="Manoj Kumar" w:date="2024-12-13T17:17:00Z">
        <w:r w:rsidRPr="00B301D2">
          <w:t>ONCLUSION</w:t>
        </w:r>
      </w:ins>
    </w:p>
    <w:p w14:paraId="7990EB62" w14:textId="77777777" w:rsidR="001258FE" w:rsidRDefault="001258FE" w:rsidP="001258FE">
      <w:pPr>
        <w:rPr>
          <w:sz w:val="28"/>
          <w:szCs w:val="28"/>
        </w:rPr>
      </w:pPr>
      <w:r w:rsidRPr="001258FE">
        <w:rPr>
          <w:sz w:val="28"/>
          <w:szCs w:val="28"/>
        </w:rPr>
        <w:t xml:space="preserve">Planting the Indian </w:t>
      </w:r>
      <w:r w:rsidRPr="001258FE">
        <w:rPr>
          <w:sz w:val="28"/>
          <w:szCs w:val="28"/>
          <w:highlight w:val="red"/>
        </w:rPr>
        <w:t>beech tree (</w:t>
      </w:r>
      <w:proofErr w:type="spellStart"/>
      <w:r w:rsidRPr="001258FE">
        <w:rPr>
          <w:sz w:val="28"/>
          <w:szCs w:val="28"/>
          <w:highlight w:val="red"/>
        </w:rPr>
        <w:t>Pongamia</w:t>
      </w:r>
      <w:proofErr w:type="spellEnd"/>
      <w:r w:rsidRPr="001258FE">
        <w:rPr>
          <w:sz w:val="28"/>
          <w:szCs w:val="28"/>
          <w:highlight w:val="red"/>
        </w:rPr>
        <w:t xml:space="preserve"> pinnata</w:t>
      </w:r>
      <w:r w:rsidRPr="001258FE">
        <w:rPr>
          <w:sz w:val="28"/>
          <w:szCs w:val="28"/>
        </w:rPr>
        <w:t xml:space="preserve"> is a significant step toward fostering environmental sustainability. This tree is not only valued for its medicinal properties and adaptability to diverse conditions but also for its ability to improve soil fertility through nitrogen fixation. By planting this tree, I have contributed to enhancing biodiversity, mitigating climate change, and promoting a greener, healthier environment. This initiative reinforces the importance of individual efforts in addressing global environmental challenges, emphasizing that small steps like planting a tree can lead to impactful results over time. </w:t>
      </w:r>
    </w:p>
    <w:p w14:paraId="5A9F0B7F" w14:textId="77777777" w:rsidR="001258FE" w:rsidRDefault="001258FE" w:rsidP="001258FE">
      <w:pPr>
        <w:rPr>
          <w:sz w:val="28"/>
          <w:szCs w:val="28"/>
        </w:rPr>
      </w:pPr>
      <w:r w:rsidRPr="001258FE">
        <w:rPr>
          <w:sz w:val="28"/>
          <w:szCs w:val="28"/>
        </w:rPr>
        <w:t xml:space="preserve">Visiting the historical site in </w:t>
      </w:r>
      <w:r>
        <w:rPr>
          <w:sz w:val="28"/>
          <w:szCs w:val="28"/>
        </w:rPr>
        <w:t>Lepakshi and Isha Foundation</w:t>
      </w:r>
      <w:r w:rsidRPr="001258FE">
        <w:rPr>
          <w:sz w:val="28"/>
          <w:szCs w:val="28"/>
        </w:rPr>
        <w:t xml:space="preserve"> was a profound experience that offered a glimpse into the rich cultural and architectural heritage of the region. The site stands as a testament to the craftsmanship and vision of its creators, reflecting the historical, spiritual, and artistic values of the time. Exploring such places not only deepens our understanding of history but also fosters a sense of pride and responsibility to preserve these treasures for future generations. </w:t>
      </w:r>
    </w:p>
    <w:p w14:paraId="58AFA2BC" w14:textId="77777777" w:rsidR="001258FE" w:rsidRDefault="001258FE" w:rsidP="001258FE">
      <w:pPr>
        <w:rPr>
          <w:sz w:val="28"/>
          <w:szCs w:val="28"/>
        </w:rPr>
      </w:pPr>
      <w:r w:rsidRPr="001258FE">
        <w:rPr>
          <w:sz w:val="28"/>
          <w:szCs w:val="28"/>
        </w:rPr>
        <w:t xml:space="preserve">This visit has been both educational and inspiring, reminding us of the enduring legacy of our ancestors. From completing this activity, we can conclude that Organic Farming is far better than conventional farming because it replenishes natural ecosystems and maintain the balance by keeping water and air cleaner, all without toxic pesticide residues. As for the waste management, our first goal must be to educate the people about the importance of keeping the environment clean must be their main goal only then we can slow and steadily bring the changes we desire. Waste management in India for cities and villages are quite different, so they must be solved using different approach. As a student our responsibility is to create awareness of the clean environment so that people will value the Nature and lead a healthy lifestyle. To sum it up, Water is the foundation of life on the globe. Despite having a lot of water on earth, we are unable to use all of it without making it suitable. So, whatever amount of water reachable is required to be use carefully so that we will not have to face a situation of water scarcity. Water conservation is the key to prevent us from water scarcity. There are lot of ways that we can conserve water at our home, industries and agricultural fields. Instead of waiting for somebody else to start conserving, let us, an individual, take the first step towards conserving water. </w:t>
      </w:r>
    </w:p>
    <w:p w14:paraId="6D29AE0D" w14:textId="38B4D6F1" w:rsidR="001258FE" w:rsidRPr="001258FE" w:rsidRDefault="001258FE" w:rsidP="001258FE">
      <w:pPr>
        <w:rPr>
          <w:ins w:id="850" w:author="Manoj Kumar" w:date="2024-12-13T17:17:00Z"/>
          <w:sz w:val="28"/>
          <w:szCs w:val="28"/>
        </w:rPr>
      </w:pPr>
      <w:r w:rsidRPr="001258FE">
        <w:rPr>
          <w:sz w:val="28"/>
          <w:szCs w:val="28"/>
        </w:rPr>
        <w:t xml:space="preserve">The food walk was a flavorful and enlightening journey through Karnataka’s rich culinary heritage. It provided participants with a deep understanding of the historical, cultural, and geographical influences that have shaped the state’s diverse cuisine. The hands-on experiences, from exploring vibrant markets to tasting authentic dishes at local eateries, allowed for a deeper </w:t>
      </w:r>
      <w:r w:rsidRPr="001258FE">
        <w:rPr>
          <w:sz w:val="28"/>
          <w:szCs w:val="28"/>
        </w:rPr>
        <w:lastRenderedPageBreak/>
        <w:t>appreciation of the region's gastronomic traditions. Through this activity, participants not only discovered the intricate art of preparing iconic dishes like Bisi Bele Bath, Benne Dosa, and Mysore Pak but also gained insights into sustainable cooking practices and the importance of farm-to-table principles. The stories shared by local chefs and vendors highlighted the deep cultural significance of Karnataka’s cuisine, emphasizing the role of food as a unifying force in communities.</w:t>
      </w:r>
    </w:p>
    <w:p w14:paraId="5E6A839C" w14:textId="77777777" w:rsidR="0079339F" w:rsidRDefault="0079339F" w:rsidP="001258FE">
      <w:pPr>
        <w:pStyle w:val="Heading2"/>
        <w:numPr>
          <w:ilvl w:val="0"/>
          <w:numId w:val="0"/>
        </w:numPr>
        <w:ind w:left="864" w:hanging="864"/>
      </w:pPr>
      <w:ins w:id="851" w:author="Manoj Kumar" w:date="2024-12-13T17:17:00Z">
        <w:r w:rsidRPr="00721404">
          <w:t>References</w:t>
        </w:r>
      </w:ins>
    </w:p>
    <w:p w14:paraId="093858A3" w14:textId="2E995911" w:rsidR="0079339F" w:rsidRPr="000D681A" w:rsidRDefault="001258FE" w:rsidP="001258FE">
      <w:pPr>
        <w:pStyle w:val="ListParagraph"/>
        <w:numPr>
          <w:ilvl w:val="0"/>
          <w:numId w:val="71"/>
        </w:numPr>
        <w:rPr>
          <w:sz w:val="28"/>
          <w:szCs w:val="28"/>
        </w:rPr>
      </w:pPr>
      <w:r w:rsidRPr="000D681A">
        <w:rPr>
          <w:sz w:val="28"/>
          <w:szCs w:val="28"/>
        </w:rPr>
        <w:fldChar w:fldCharType="begin"/>
      </w:r>
      <w:r w:rsidRPr="000D681A">
        <w:rPr>
          <w:sz w:val="28"/>
          <w:szCs w:val="28"/>
        </w:rPr>
        <w:instrText>HYPERLINK "https://www.wikipedia.org/"</w:instrText>
      </w:r>
      <w:r w:rsidRPr="000D681A">
        <w:rPr>
          <w:sz w:val="28"/>
          <w:szCs w:val="28"/>
        </w:rPr>
      </w:r>
      <w:r w:rsidRPr="000D681A">
        <w:rPr>
          <w:sz w:val="28"/>
          <w:szCs w:val="28"/>
        </w:rPr>
        <w:fldChar w:fldCharType="separate"/>
      </w:r>
      <w:r w:rsidRPr="000D681A">
        <w:rPr>
          <w:rStyle w:val="Hyperlink"/>
          <w:sz w:val="28"/>
          <w:szCs w:val="28"/>
        </w:rPr>
        <w:t>https://www.wikipedia.org/</w:t>
      </w:r>
      <w:r w:rsidRPr="000D681A">
        <w:rPr>
          <w:sz w:val="28"/>
          <w:szCs w:val="28"/>
        </w:rPr>
        <w:fldChar w:fldCharType="end"/>
      </w:r>
    </w:p>
    <w:p w14:paraId="71F9902E" w14:textId="0E5C7147" w:rsidR="001258FE" w:rsidRPr="000D681A" w:rsidRDefault="001258FE" w:rsidP="001258FE">
      <w:pPr>
        <w:pStyle w:val="ListParagraph"/>
        <w:numPr>
          <w:ilvl w:val="0"/>
          <w:numId w:val="71"/>
        </w:numPr>
        <w:rPr>
          <w:sz w:val="28"/>
          <w:szCs w:val="28"/>
        </w:rPr>
      </w:pPr>
      <w:r w:rsidRPr="000D681A">
        <w:rPr>
          <w:sz w:val="28"/>
          <w:szCs w:val="28"/>
        </w:rPr>
        <w:fldChar w:fldCharType="begin"/>
      </w:r>
      <w:r w:rsidRPr="000D681A">
        <w:rPr>
          <w:sz w:val="28"/>
          <w:szCs w:val="28"/>
        </w:rPr>
        <w:instrText>HYPERLINK "https://www.google.com/maps/place/Lepakshi+Main+temple/"</w:instrText>
      </w:r>
      <w:r w:rsidRPr="000D681A">
        <w:rPr>
          <w:sz w:val="28"/>
          <w:szCs w:val="28"/>
        </w:rPr>
      </w:r>
      <w:r w:rsidRPr="000D681A">
        <w:rPr>
          <w:sz w:val="28"/>
          <w:szCs w:val="28"/>
        </w:rPr>
        <w:fldChar w:fldCharType="separate"/>
      </w:r>
      <w:r w:rsidRPr="000D681A">
        <w:rPr>
          <w:rStyle w:val="Hyperlink"/>
          <w:sz w:val="28"/>
          <w:szCs w:val="28"/>
        </w:rPr>
        <w:t>https://www.google.com/maps/place/Lepakshi+Main+temple/</w:t>
      </w:r>
      <w:r w:rsidRPr="000D681A">
        <w:rPr>
          <w:sz w:val="28"/>
          <w:szCs w:val="28"/>
        </w:rPr>
        <w:fldChar w:fldCharType="end"/>
      </w:r>
      <w:r w:rsidRPr="000D681A">
        <w:rPr>
          <w:sz w:val="28"/>
          <w:szCs w:val="28"/>
        </w:rPr>
        <w:t xml:space="preserve"> </w:t>
      </w:r>
    </w:p>
    <w:p w14:paraId="3343A6EF" w14:textId="2C60BA19" w:rsidR="000D681A" w:rsidRPr="000D681A" w:rsidRDefault="001258FE" w:rsidP="000D681A">
      <w:pPr>
        <w:pStyle w:val="ListParagraph"/>
        <w:numPr>
          <w:ilvl w:val="0"/>
          <w:numId w:val="71"/>
        </w:numPr>
        <w:rPr>
          <w:sz w:val="28"/>
          <w:szCs w:val="28"/>
        </w:rPr>
      </w:pPr>
      <w:r w:rsidRPr="000D681A">
        <w:rPr>
          <w:sz w:val="28"/>
          <w:szCs w:val="28"/>
        </w:rPr>
        <w:fldChar w:fldCharType="begin"/>
      </w:r>
      <w:r w:rsidRPr="000D681A">
        <w:rPr>
          <w:sz w:val="28"/>
          <w:szCs w:val="28"/>
        </w:rPr>
        <w:instrText>HYPERLINK "https://www.google.com/maps/place/Isha+Foundation+Chikkaballapura/"</w:instrText>
      </w:r>
      <w:r w:rsidRPr="000D681A">
        <w:rPr>
          <w:sz w:val="28"/>
          <w:szCs w:val="28"/>
        </w:rPr>
      </w:r>
      <w:r w:rsidRPr="000D681A">
        <w:rPr>
          <w:sz w:val="28"/>
          <w:szCs w:val="28"/>
        </w:rPr>
        <w:fldChar w:fldCharType="separate"/>
      </w:r>
      <w:r w:rsidRPr="000D681A">
        <w:rPr>
          <w:rStyle w:val="Hyperlink"/>
          <w:sz w:val="28"/>
          <w:szCs w:val="28"/>
        </w:rPr>
        <w:t>https://www.google.com/maps/place/Isha+Foundation+Chikkaballapura/</w:t>
      </w:r>
      <w:r w:rsidRPr="000D681A">
        <w:rPr>
          <w:sz w:val="28"/>
          <w:szCs w:val="28"/>
        </w:rPr>
        <w:fldChar w:fldCharType="end"/>
      </w:r>
    </w:p>
    <w:p w14:paraId="32B06EC0" w14:textId="26ED929B" w:rsidR="001258FE" w:rsidRPr="000D681A" w:rsidRDefault="001258FE" w:rsidP="001258FE">
      <w:pPr>
        <w:pStyle w:val="ListParagraph"/>
        <w:numPr>
          <w:ilvl w:val="0"/>
          <w:numId w:val="71"/>
        </w:numPr>
        <w:rPr>
          <w:sz w:val="28"/>
          <w:szCs w:val="28"/>
        </w:rPr>
      </w:pPr>
      <w:r w:rsidRPr="000D681A">
        <w:rPr>
          <w:sz w:val="28"/>
          <w:szCs w:val="28"/>
        </w:rPr>
        <w:fldChar w:fldCharType="begin"/>
      </w:r>
      <w:r w:rsidRPr="000D681A">
        <w:rPr>
          <w:sz w:val="28"/>
          <w:szCs w:val="28"/>
        </w:rPr>
        <w:instrText>HYPERLINK "https://www.google.com/maps/place/GKVK/"</w:instrText>
      </w:r>
      <w:r w:rsidRPr="000D681A">
        <w:rPr>
          <w:sz w:val="28"/>
          <w:szCs w:val="28"/>
        </w:rPr>
      </w:r>
      <w:r w:rsidRPr="000D681A">
        <w:rPr>
          <w:sz w:val="28"/>
          <w:szCs w:val="28"/>
        </w:rPr>
        <w:fldChar w:fldCharType="separate"/>
      </w:r>
      <w:r w:rsidRPr="000D681A">
        <w:rPr>
          <w:rStyle w:val="Hyperlink"/>
          <w:sz w:val="28"/>
          <w:szCs w:val="28"/>
        </w:rPr>
        <w:t>https://www.google.com/maps/place/GKVK/</w:t>
      </w:r>
      <w:r w:rsidRPr="000D681A">
        <w:rPr>
          <w:sz w:val="28"/>
          <w:szCs w:val="28"/>
        </w:rPr>
        <w:fldChar w:fldCharType="end"/>
      </w:r>
    </w:p>
    <w:p w14:paraId="69538407" w14:textId="55EBF1BC" w:rsidR="001258FE" w:rsidRPr="000D681A" w:rsidRDefault="000D681A" w:rsidP="001258FE">
      <w:pPr>
        <w:pStyle w:val="ListParagraph"/>
        <w:numPr>
          <w:ilvl w:val="0"/>
          <w:numId w:val="71"/>
        </w:numPr>
        <w:rPr>
          <w:sz w:val="28"/>
          <w:szCs w:val="28"/>
        </w:rPr>
      </w:pPr>
      <w:r w:rsidRPr="000D681A">
        <w:rPr>
          <w:sz w:val="28"/>
          <w:szCs w:val="28"/>
        </w:rPr>
        <w:fldChar w:fldCharType="begin"/>
      </w:r>
      <w:r w:rsidRPr="000D681A">
        <w:rPr>
          <w:sz w:val="28"/>
          <w:szCs w:val="28"/>
        </w:rPr>
        <w:instrText>HYPERLINK "https://www.uasbangalore.edu.in/en/farmers-training-institute/"</w:instrText>
      </w:r>
      <w:r w:rsidRPr="000D681A">
        <w:rPr>
          <w:sz w:val="28"/>
          <w:szCs w:val="28"/>
        </w:rPr>
      </w:r>
      <w:r w:rsidRPr="000D681A">
        <w:rPr>
          <w:sz w:val="28"/>
          <w:szCs w:val="28"/>
        </w:rPr>
        <w:fldChar w:fldCharType="separate"/>
      </w:r>
      <w:r w:rsidRPr="000D681A">
        <w:rPr>
          <w:rStyle w:val="Hyperlink"/>
          <w:sz w:val="28"/>
          <w:szCs w:val="28"/>
        </w:rPr>
        <w:t>https://www.uasbangalore.edu.in/en/farmers-training-institute/</w:t>
      </w:r>
      <w:r w:rsidRPr="000D681A">
        <w:rPr>
          <w:sz w:val="28"/>
          <w:szCs w:val="28"/>
        </w:rPr>
        <w:fldChar w:fldCharType="end"/>
      </w:r>
    </w:p>
    <w:p w14:paraId="168CF944" w14:textId="77777777" w:rsidR="000D681A" w:rsidRDefault="000D681A" w:rsidP="001258FE">
      <w:pPr>
        <w:pStyle w:val="ListParagraph"/>
        <w:numPr>
          <w:ilvl w:val="0"/>
          <w:numId w:val="71"/>
        </w:numPr>
      </w:pPr>
    </w:p>
    <w:sectPr w:rsidR="000D681A" w:rsidSect="00BA1532">
      <w:headerReference w:type="first" r:id="rId58"/>
      <w:pgSz w:w="11909" w:h="16834" w:code="9"/>
      <w:pgMar w:top="1440" w:right="1440" w:bottom="1440" w:left="1613" w:header="706" w:footer="706" w:gutter="0"/>
      <w:cols w:space="708"/>
      <w:titlePg/>
      <w:docGrid w:linePitch="360"/>
      <w:sectPrChange w:id="866" w:author="Manoj Kumar" w:date="2024-12-13T17:17:00Z">
        <w:sectPr w:rsidR="000D681A" w:rsidSect="00BA1532">
          <w:pgMar w:top="1440" w:right="1440" w:bottom="576" w:left="1584" w:header="708" w:footer="708" w:gutter="0"/>
          <w:pgBorders>
            <w:top w:val="thinThickSmallGap" w:sz="24" w:space="24" w:color="auto"/>
            <w:left w:val="thinThickSmallGap" w:sz="24" w:space="24" w:color="auto"/>
            <w:bottom w:val="thickThinSmallGap" w:sz="24" w:space="24" w:color="auto"/>
            <w:right w:val="thickThinSmallGap" w:sz="24" w:space="24" w:color="auto"/>
          </w:pgBorders>
          <w:titlePg w:val="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144EBA" w14:textId="77777777" w:rsidR="00181A45" w:rsidRDefault="00181A45">
      <w:r>
        <w:separator/>
      </w:r>
    </w:p>
  </w:endnote>
  <w:endnote w:type="continuationSeparator" w:id="0">
    <w:p w14:paraId="4B1E52B8" w14:textId="77777777" w:rsidR="00181A45" w:rsidRDefault="00181A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7E7C1D" w14:textId="314830B6" w:rsidR="00B20BBB" w:rsidRPr="00E802E1" w:rsidRDefault="00B20BBB" w:rsidP="00B20BBB">
    <w:pPr>
      <w:pStyle w:val="Footer"/>
      <w:pBdr>
        <w:top w:val="thinThickSmallGap" w:sz="24" w:space="1" w:color="823B0B"/>
      </w:pBdr>
      <w:tabs>
        <w:tab w:val="right" w:pos="9270"/>
      </w:tabs>
      <w:rPr>
        <w:ins w:id="51" w:author="Manoj Kumar" w:date="2024-03-07T16:46:00Z"/>
        <w:b/>
        <w:sz w:val="24"/>
        <w:szCs w:val="24"/>
      </w:rPr>
    </w:pPr>
    <w:ins w:id="52" w:author="Manoj Kumar" w:date="2024-03-07T16:46:00Z">
      <w:r>
        <w:rPr>
          <w:sz w:val="24"/>
          <w:szCs w:val="24"/>
        </w:rPr>
        <w:t>Dept of AI</w:t>
      </w:r>
    </w:ins>
    <w:r w:rsidR="00200F59">
      <w:rPr>
        <w:sz w:val="24"/>
        <w:szCs w:val="24"/>
      </w:rPr>
      <w:t xml:space="preserve"> &amp; </w:t>
    </w:r>
    <w:ins w:id="53" w:author="Manoj Kumar" w:date="2024-03-07T16:46:00Z">
      <w:r>
        <w:rPr>
          <w:sz w:val="24"/>
          <w:szCs w:val="24"/>
        </w:rPr>
        <w:t>ML, BIT</w:t>
      </w:r>
      <w:r>
        <w:rPr>
          <w:sz w:val="24"/>
          <w:szCs w:val="24"/>
        </w:rPr>
        <w:tab/>
      </w:r>
      <w:r w:rsidRPr="00E802E1">
        <w:rPr>
          <w:sz w:val="24"/>
          <w:szCs w:val="24"/>
        </w:rPr>
        <w:t>20</w:t>
      </w:r>
      <w:r>
        <w:rPr>
          <w:sz w:val="24"/>
          <w:szCs w:val="24"/>
        </w:rPr>
        <w:t>2</w:t>
      </w:r>
    </w:ins>
    <w:r w:rsidR="00200F59">
      <w:rPr>
        <w:sz w:val="24"/>
        <w:szCs w:val="24"/>
      </w:rPr>
      <w:t>4</w:t>
    </w:r>
    <w:ins w:id="54" w:author="Manoj Kumar" w:date="2024-03-07T16:46:00Z">
      <w:r w:rsidRPr="00E802E1">
        <w:rPr>
          <w:sz w:val="24"/>
          <w:szCs w:val="24"/>
        </w:rPr>
        <w:t>-20</w:t>
      </w:r>
      <w:r>
        <w:rPr>
          <w:sz w:val="24"/>
          <w:szCs w:val="24"/>
        </w:rPr>
        <w:t>2</w:t>
      </w:r>
    </w:ins>
    <w:r w:rsidR="00200F59">
      <w:rPr>
        <w:sz w:val="24"/>
        <w:szCs w:val="24"/>
      </w:rPr>
      <w:t>5</w:t>
    </w:r>
    <w:ins w:id="55" w:author="Manoj Kumar" w:date="2024-03-07T16:46:00Z">
      <w:r w:rsidRPr="00E802E1">
        <w:rPr>
          <w:sz w:val="24"/>
          <w:szCs w:val="24"/>
        </w:rPr>
        <w:tab/>
        <w:t xml:space="preserve">Page </w:t>
      </w:r>
      <w:r w:rsidRPr="00E802E1">
        <w:rPr>
          <w:sz w:val="24"/>
          <w:szCs w:val="24"/>
        </w:rPr>
        <w:fldChar w:fldCharType="begin"/>
      </w:r>
      <w:r w:rsidRPr="00E802E1">
        <w:rPr>
          <w:sz w:val="24"/>
          <w:szCs w:val="24"/>
        </w:rPr>
        <w:instrText xml:space="preserve"> PAGE   \* MERGEFORMAT </w:instrText>
      </w:r>
      <w:r w:rsidRPr="00E802E1">
        <w:rPr>
          <w:sz w:val="24"/>
          <w:szCs w:val="24"/>
        </w:rPr>
        <w:fldChar w:fldCharType="separate"/>
      </w:r>
    </w:ins>
    <w:r w:rsidR="00D66FCA">
      <w:rPr>
        <w:noProof/>
        <w:sz w:val="24"/>
        <w:szCs w:val="24"/>
      </w:rPr>
      <w:t>2</w:t>
    </w:r>
    <w:ins w:id="56" w:author="Manoj Kumar" w:date="2024-03-07T16:46:00Z">
      <w:r w:rsidRPr="00E802E1">
        <w:rPr>
          <w:noProof/>
          <w:sz w:val="24"/>
          <w:szCs w:val="24"/>
        </w:rPr>
        <w:fldChar w:fldCharType="end"/>
      </w:r>
    </w:ins>
  </w:p>
  <w:p w14:paraId="1DFCC095" w14:textId="77777777" w:rsidR="00B20BBB" w:rsidRDefault="00B20B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EDDC13" w14:textId="197441EE" w:rsidR="0023484F" w:rsidRDefault="00E97644">
    <w:pPr>
      <w:pStyle w:val="Footer"/>
    </w:pPr>
    <w:del w:id="57" w:author="Manoj Kumar" w:date="2024-03-07T16:40:00Z">
      <w:r w:rsidDel="00B20BBB">
        <w:delText>2022</w:delText>
      </w:r>
    </w:del>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42CDE" w14:textId="30602701" w:rsidR="006F5DB2" w:rsidRPr="00E802E1" w:rsidRDefault="006F5DB2" w:rsidP="006F5DB2">
    <w:pPr>
      <w:pStyle w:val="Footer"/>
      <w:pBdr>
        <w:top w:val="thinThickSmallGap" w:sz="24" w:space="1" w:color="823B0B"/>
      </w:pBdr>
      <w:tabs>
        <w:tab w:val="right" w:pos="9270"/>
      </w:tabs>
      <w:rPr>
        <w:ins w:id="590" w:author="Manoj Kumar" w:date="2024-03-07T16:47:00Z"/>
        <w:b/>
        <w:sz w:val="24"/>
        <w:szCs w:val="24"/>
      </w:rPr>
    </w:pPr>
    <w:ins w:id="591" w:author="Manoj Kumar" w:date="2024-03-07T16:47:00Z">
      <w:r>
        <w:rPr>
          <w:sz w:val="24"/>
          <w:szCs w:val="24"/>
        </w:rPr>
        <w:t>Dept of AI</w:t>
      </w:r>
    </w:ins>
    <w:r w:rsidR="00200F59">
      <w:rPr>
        <w:sz w:val="24"/>
        <w:szCs w:val="24"/>
      </w:rPr>
      <w:t xml:space="preserve"> &amp; </w:t>
    </w:r>
    <w:ins w:id="592" w:author="Manoj Kumar" w:date="2024-03-07T16:47:00Z">
      <w:r>
        <w:rPr>
          <w:sz w:val="24"/>
          <w:szCs w:val="24"/>
        </w:rPr>
        <w:t>ML, BIT</w:t>
      </w:r>
      <w:r>
        <w:rPr>
          <w:sz w:val="24"/>
          <w:szCs w:val="24"/>
        </w:rPr>
        <w:tab/>
      </w:r>
      <w:r w:rsidRPr="00E802E1">
        <w:rPr>
          <w:sz w:val="24"/>
          <w:szCs w:val="24"/>
        </w:rPr>
        <w:t>20</w:t>
      </w:r>
      <w:r>
        <w:rPr>
          <w:sz w:val="24"/>
          <w:szCs w:val="24"/>
        </w:rPr>
        <w:t>2</w:t>
      </w:r>
    </w:ins>
    <w:r w:rsidR="00200F59">
      <w:rPr>
        <w:sz w:val="24"/>
        <w:szCs w:val="24"/>
      </w:rPr>
      <w:t>4</w:t>
    </w:r>
    <w:ins w:id="593" w:author="Manoj Kumar" w:date="2024-03-07T16:47:00Z">
      <w:r w:rsidRPr="00E802E1">
        <w:rPr>
          <w:sz w:val="24"/>
          <w:szCs w:val="24"/>
        </w:rPr>
        <w:t>-20</w:t>
      </w:r>
      <w:r>
        <w:rPr>
          <w:sz w:val="24"/>
          <w:szCs w:val="24"/>
        </w:rPr>
        <w:t>2</w:t>
      </w:r>
    </w:ins>
    <w:r w:rsidR="00200F59">
      <w:rPr>
        <w:sz w:val="24"/>
        <w:szCs w:val="24"/>
      </w:rPr>
      <w:t>5</w:t>
    </w:r>
    <w:ins w:id="594" w:author="Manoj Kumar" w:date="2024-03-07T16:47:00Z">
      <w:r w:rsidRPr="00E802E1">
        <w:rPr>
          <w:sz w:val="24"/>
          <w:szCs w:val="24"/>
        </w:rPr>
        <w:tab/>
        <w:t xml:space="preserve">Page </w:t>
      </w:r>
      <w:r w:rsidRPr="00E802E1">
        <w:rPr>
          <w:sz w:val="24"/>
          <w:szCs w:val="24"/>
        </w:rPr>
        <w:fldChar w:fldCharType="begin"/>
      </w:r>
      <w:r w:rsidRPr="00E802E1">
        <w:rPr>
          <w:sz w:val="24"/>
          <w:szCs w:val="24"/>
        </w:rPr>
        <w:instrText xml:space="preserve"> PAGE   \* MERGEFORMAT </w:instrText>
      </w:r>
      <w:r w:rsidRPr="00E802E1">
        <w:rPr>
          <w:sz w:val="24"/>
          <w:szCs w:val="24"/>
        </w:rPr>
        <w:fldChar w:fldCharType="separate"/>
      </w:r>
    </w:ins>
    <w:r w:rsidR="00D66FCA">
      <w:rPr>
        <w:noProof/>
        <w:sz w:val="24"/>
        <w:szCs w:val="24"/>
      </w:rPr>
      <w:t>1</w:t>
    </w:r>
    <w:ins w:id="595" w:author="Manoj Kumar" w:date="2024-03-07T16:47:00Z">
      <w:r w:rsidRPr="00E802E1">
        <w:rPr>
          <w:noProof/>
          <w:sz w:val="24"/>
          <w:szCs w:val="24"/>
        </w:rPr>
        <w:fldChar w:fldCharType="end"/>
      </w:r>
    </w:ins>
  </w:p>
  <w:p w14:paraId="2C33C823" w14:textId="77777777" w:rsidR="00B20BBB" w:rsidRDefault="00B20BBB">
    <w:pPr>
      <w:pStyle w:val="Footer"/>
    </w:pPr>
    <w:del w:id="596" w:author="Manoj Kumar" w:date="2024-03-07T16:40:00Z">
      <w:r w:rsidDel="00B20BBB">
        <w:delText>2022</w:delText>
      </w:r>
    </w:del>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7F944A" w14:textId="77777777" w:rsidR="00181A45" w:rsidRDefault="00181A45">
      <w:r>
        <w:separator/>
      </w:r>
    </w:p>
  </w:footnote>
  <w:footnote w:type="continuationSeparator" w:id="0">
    <w:p w14:paraId="5230C6BC" w14:textId="77777777" w:rsidR="00181A45" w:rsidRDefault="00181A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C42AFE" w14:textId="77777777" w:rsidR="00B20BBB" w:rsidRDefault="00B20BBB">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A8E2E8" w14:textId="77777777" w:rsidR="004C7889" w:rsidRDefault="004C7889" w:rsidP="004C7889">
    <w:pPr>
      <w:pStyle w:val="Header"/>
      <w:pBdr>
        <w:bottom w:val="thickThinSmallGap" w:sz="24" w:space="1" w:color="823B0B"/>
      </w:pBdr>
      <w:tabs>
        <w:tab w:val="right" w:pos="9270"/>
      </w:tabs>
      <w:spacing w:before="120"/>
      <w:rPr>
        <w:ins w:id="777" w:author="Manoj Kumar" w:date="2024-03-07T16:43:00Z"/>
        <w:b/>
        <w:szCs w:val="24"/>
        <w:lang w:val="en-IN"/>
      </w:rPr>
    </w:pPr>
  </w:p>
  <w:p w14:paraId="6315B63F" w14:textId="77777777" w:rsidR="004C7889" w:rsidRPr="00B20BBB" w:rsidRDefault="004C7889">
    <w:pPr>
      <w:pStyle w:val="Header"/>
      <w:pBdr>
        <w:bottom w:val="thickThinSmallGap" w:sz="24" w:space="1" w:color="823B0B"/>
      </w:pBdr>
      <w:tabs>
        <w:tab w:val="right" w:pos="9270"/>
      </w:tabs>
      <w:spacing w:before="120"/>
      <w:rPr>
        <w:bCs/>
        <w:szCs w:val="24"/>
        <w:lang w:val="en-IN"/>
        <w:rPrChange w:id="778" w:author="Manoj Kumar" w:date="2024-03-07T16:45:00Z">
          <w:rPr/>
        </w:rPrChange>
      </w:rPr>
      <w:pPrChange w:id="779" w:author="Manoj Kumar" w:date="2024-03-07T16:43:00Z">
        <w:pPr>
          <w:pStyle w:val="Header"/>
        </w:pPr>
      </w:pPrChange>
    </w:pPr>
    <w:ins w:id="780" w:author="Manoj Kumar" w:date="2024-03-07T16:43:00Z">
      <w:r w:rsidRPr="00B20BBB">
        <w:rPr>
          <w:bCs/>
          <w:szCs w:val="24"/>
          <w:lang w:val="en-IN"/>
          <w:rPrChange w:id="781" w:author="Manoj Kumar" w:date="2024-03-07T16:45:00Z">
            <w:rPr>
              <w:b/>
              <w:szCs w:val="24"/>
              <w:lang w:val="en-IN"/>
            </w:rPr>
          </w:rPrChange>
        </w:rPr>
        <w:t xml:space="preserve">Social Connect and </w:t>
      </w:r>
    </w:ins>
    <w:ins w:id="782" w:author="Manoj Kumar" w:date="2024-03-07T16:44:00Z">
      <w:r w:rsidRPr="00B20BBB">
        <w:rPr>
          <w:bCs/>
          <w:szCs w:val="24"/>
          <w:lang w:val="en-IN"/>
          <w:rPrChange w:id="783" w:author="Manoj Kumar" w:date="2024-03-07T16:45:00Z">
            <w:rPr>
              <w:b/>
              <w:szCs w:val="24"/>
              <w:lang w:val="en-IN"/>
            </w:rPr>
          </w:rPrChange>
        </w:rPr>
        <w:t>Responsibility</w:t>
      </w:r>
    </w:ins>
    <w:ins w:id="784" w:author="Manoj Kumar" w:date="2024-03-07T16:43:00Z">
      <w:r w:rsidRPr="00B20BBB">
        <w:rPr>
          <w:bCs/>
          <w:szCs w:val="24"/>
          <w:lang w:val="en-IN"/>
          <w:rPrChange w:id="785" w:author="Manoj Kumar" w:date="2024-03-07T16:45:00Z">
            <w:rPr>
              <w:b/>
              <w:szCs w:val="24"/>
              <w:lang w:val="en-IN"/>
            </w:rPr>
          </w:rPrChange>
        </w:rPr>
        <w:tab/>
      </w:r>
      <w:r w:rsidRPr="00B20BBB">
        <w:rPr>
          <w:bCs/>
          <w:szCs w:val="24"/>
          <w:lang w:val="en-IN"/>
          <w:rPrChange w:id="786" w:author="Manoj Kumar" w:date="2024-03-07T16:45:00Z">
            <w:rPr>
              <w:b/>
              <w:szCs w:val="24"/>
              <w:lang w:val="en-IN"/>
            </w:rPr>
          </w:rPrChange>
        </w:rPr>
        <w:tab/>
      </w:r>
    </w:ins>
    <w:ins w:id="787" w:author="Manoj Kumar" w:date="2024-03-07T16:44:00Z">
      <w:r w:rsidRPr="00B20BBB">
        <w:rPr>
          <w:bCs/>
          <w:szCs w:val="24"/>
          <w:lang w:val="en-IN"/>
          <w:rPrChange w:id="788" w:author="Manoj Kumar" w:date="2024-03-07T16:45:00Z">
            <w:rPr>
              <w:b/>
              <w:szCs w:val="24"/>
              <w:lang w:val="en-IN"/>
            </w:rPr>
          </w:rPrChange>
        </w:rPr>
        <w:t>1BI22AI02</w:t>
      </w:r>
    </w:ins>
    <w:ins w:id="789" w:author="Manoj Kumar" w:date="2024-03-07T16:45:00Z">
      <w:r w:rsidRPr="00B20BBB">
        <w:rPr>
          <w:bCs/>
          <w:szCs w:val="24"/>
          <w:lang w:val="en-IN"/>
          <w:rPrChange w:id="790" w:author="Manoj Kumar" w:date="2024-03-07T16:45:00Z">
            <w:rPr>
              <w:b/>
              <w:szCs w:val="24"/>
              <w:lang w:val="en-IN"/>
            </w:rPr>
          </w:rPrChange>
        </w:rPr>
        <w:t>8</w:t>
      </w:r>
    </w:ins>
  </w:p>
  <w:p w14:paraId="7389D09C" w14:textId="27DA6CE5" w:rsidR="00B20BBB" w:rsidRDefault="00B20BBB">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74758" w14:textId="77777777" w:rsidR="004C7889" w:rsidRDefault="004C7889" w:rsidP="004C7889">
    <w:pPr>
      <w:pStyle w:val="Header"/>
      <w:pBdr>
        <w:bottom w:val="thickThinSmallGap" w:sz="24" w:space="1" w:color="823B0B"/>
      </w:pBdr>
      <w:tabs>
        <w:tab w:val="right" w:pos="9270"/>
      </w:tabs>
      <w:spacing w:before="120"/>
      <w:rPr>
        <w:ins w:id="811" w:author="Manoj Kumar" w:date="2024-03-07T16:43:00Z"/>
        <w:b/>
        <w:szCs w:val="24"/>
        <w:lang w:val="en-IN"/>
      </w:rPr>
    </w:pPr>
  </w:p>
  <w:p w14:paraId="58C8EA3C" w14:textId="77777777" w:rsidR="004C7889" w:rsidRPr="00B20BBB" w:rsidRDefault="004C7889">
    <w:pPr>
      <w:pStyle w:val="Header"/>
      <w:pBdr>
        <w:bottom w:val="thickThinSmallGap" w:sz="24" w:space="1" w:color="823B0B"/>
      </w:pBdr>
      <w:tabs>
        <w:tab w:val="right" w:pos="9270"/>
      </w:tabs>
      <w:spacing w:before="120"/>
      <w:rPr>
        <w:bCs/>
        <w:szCs w:val="24"/>
        <w:lang w:val="en-IN"/>
        <w:rPrChange w:id="812" w:author="Manoj Kumar" w:date="2024-03-07T16:45:00Z">
          <w:rPr/>
        </w:rPrChange>
      </w:rPr>
      <w:pPrChange w:id="813" w:author="Manoj Kumar" w:date="2024-03-07T16:43:00Z">
        <w:pPr>
          <w:pStyle w:val="Header"/>
        </w:pPr>
      </w:pPrChange>
    </w:pPr>
    <w:ins w:id="814" w:author="Manoj Kumar" w:date="2024-03-07T16:43:00Z">
      <w:r w:rsidRPr="00B20BBB">
        <w:rPr>
          <w:bCs/>
          <w:szCs w:val="24"/>
          <w:lang w:val="en-IN"/>
          <w:rPrChange w:id="815" w:author="Manoj Kumar" w:date="2024-03-07T16:45:00Z">
            <w:rPr>
              <w:b/>
              <w:szCs w:val="24"/>
              <w:lang w:val="en-IN"/>
            </w:rPr>
          </w:rPrChange>
        </w:rPr>
        <w:t xml:space="preserve">Social Connect and </w:t>
      </w:r>
    </w:ins>
    <w:ins w:id="816" w:author="Manoj Kumar" w:date="2024-03-07T16:44:00Z">
      <w:r w:rsidRPr="00B20BBB">
        <w:rPr>
          <w:bCs/>
          <w:szCs w:val="24"/>
          <w:lang w:val="en-IN"/>
          <w:rPrChange w:id="817" w:author="Manoj Kumar" w:date="2024-03-07T16:45:00Z">
            <w:rPr>
              <w:b/>
              <w:szCs w:val="24"/>
              <w:lang w:val="en-IN"/>
            </w:rPr>
          </w:rPrChange>
        </w:rPr>
        <w:t>Responsibility</w:t>
      </w:r>
    </w:ins>
    <w:ins w:id="818" w:author="Manoj Kumar" w:date="2024-03-07T16:43:00Z">
      <w:r w:rsidRPr="00B20BBB">
        <w:rPr>
          <w:bCs/>
          <w:szCs w:val="24"/>
          <w:lang w:val="en-IN"/>
          <w:rPrChange w:id="819" w:author="Manoj Kumar" w:date="2024-03-07T16:45:00Z">
            <w:rPr>
              <w:b/>
              <w:szCs w:val="24"/>
              <w:lang w:val="en-IN"/>
            </w:rPr>
          </w:rPrChange>
        </w:rPr>
        <w:tab/>
      </w:r>
      <w:r w:rsidRPr="00B20BBB">
        <w:rPr>
          <w:bCs/>
          <w:szCs w:val="24"/>
          <w:lang w:val="en-IN"/>
          <w:rPrChange w:id="820" w:author="Manoj Kumar" w:date="2024-03-07T16:45:00Z">
            <w:rPr>
              <w:b/>
              <w:szCs w:val="24"/>
              <w:lang w:val="en-IN"/>
            </w:rPr>
          </w:rPrChange>
        </w:rPr>
        <w:tab/>
      </w:r>
    </w:ins>
    <w:ins w:id="821" w:author="Manoj Kumar" w:date="2024-03-07T16:44:00Z">
      <w:r w:rsidRPr="00B20BBB">
        <w:rPr>
          <w:bCs/>
          <w:szCs w:val="24"/>
          <w:lang w:val="en-IN"/>
          <w:rPrChange w:id="822" w:author="Manoj Kumar" w:date="2024-03-07T16:45:00Z">
            <w:rPr>
              <w:b/>
              <w:szCs w:val="24"/>
              <w:lang w:val="en-IN"/>
            </w:rPr>
          </w:rPrChange>
        </w:rPr>
        <w:t>1BI22AI02</w:t>
      </w:r>
    </w:ins>
    <w:ins w:id="823" w:author="Manoj Kumar" w:date="2024-03-07T16:45:00Z">
      <w:r w:rsidRPr="00B20BBB">
        <w:rPr>
          <w:bCs/>
          <w:szCs w:val="24"/>
          <w:lang w:val="en-IN"/>
          <w:rPrChange w:id="824" w:author="Manoj Kumar" w:date="2024-03-07T16:45:00Z">
            <w:rPr>
              <w:b/>
              <w:szCs w:val="24"/>
              <w:lang w:val="en-IN"/>
            </w:rPr>
          </w:rPrChange>
        </w:rPr>
        <w:t>8</w:t>
      </w:r>
    </w:ins>
  </w:p>
  <w:p w14:paraId="49DF7096" w14:textId="77777777" w:rsidR="00B20BBB" w:rsidRDefault="00B20BBB">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1724B4" w14:textId="77777777" w:rsidR="004C7889" w:rsidRDefault="004C7889" w:rsidP="004C7889">
    <w:pPr>
      <w:pStyle w:val="Header"/>
      <w:pBdr>
        <w:bottom w:val="thickThinSmallGap" w:sz="24" w:space="1" w:color="823B0B"/>
      </w:pBdr>
      <w:tabs>
        <w:tab w:val="right" w:pos="9270"/>
      </w:tabs>
      <w:spacing w:before="120"/>
      <w:rPr>
        <w:ins w:id="852" w:author="Manoj Kumar" w:date="2024-03-07T16:43:00Z"/>
        <w:b/>
        <w:szCs w:val="24"/>
        <w:lang w:val="en-IN"/>
      </w:rPr>
    </w:pPr>
  </w:p>
  <w:p w14:paraId="16E7EEBA" w14:textId="77777777" w:rsidR="004C7889" w:rsidRPr="00B20BBB" w:rsidRDefault="004C7889">
    <w:pPr>
      <w:pStyle w:val="Header"/>
      <w:pBdr>
        <w:bottom w:val="thickThinSmallGap" w:sz="24" w:space="1" w:color="823B0B"/>
      </w:pBdr>
      <w:tabs>
        <w:tab w:val="right" w:pos="9270"/>
      </w:tabs>
      <w:spacing w:before="120"/>
      <w:rPr>
        <w:bCs/>
        <w:szCs w:val="24"/>
        <w:lang w:val="en-IN"/>
        <w:rPrChange w:id="853" w:author="Manoj Kumar" w:date="2024-03-07T16:45:00Z">
          <w:rPr/>
        </w:rPrChange>
      </w:rPr>
      <w:pPrChange w:id="854" w:author="Manoj Kumar" w:date="2024-03-07T16:43:00Z">
        <w:pPr>
          <w:pStyle w:val="Header"/>
        </w:pPr>
      </w:pPrChange>
    </w:pPr>
    <w:ins w:id="855" w:author="Manoj Kumar" w:date="2024-03-07T16:43:00Z">
      <w:r w:rsidRPr="00B20BBB">
        <w:rPr>
          <w:bCs/>
          <w:szCs w:val="24"/>
          <w:lang w:val="en-IN"/>
          <w:rPrChange w:id="856" w:author="Manoj Kumar" w:date="2024-03-07T16:45:00Z">
            <w:rPr>
              <w:b/>
              <w:szCs w:val="24"/>
              <w:lang w:val="en-IN"/>
            </w:rPr>
          </w:rPrChange>
        </w:rPr>
        <w:t xml:space="preserve">Social Connect and </w:t>
      </w:r>
    </w:ins>
    <w:ins w:id="857" w:author="Manoj Kumar" w:date="2024-03-07T16:44:00Z">
      <w:r w:rsidRPr="00B20BBB">
        <w:rPr>
          <w:bCs/>
          <w:szCs w:val="24"/>
          <w:lang w:val="en-IN"/>
          <w:rPrChange w:id="858" w:author="Manoj Kumar" w:date="2024-03-07T16:45:00Z">
            <w:rPr>
              <w:b/>
              <w:szCs w:val="24"/>
              <w:lang w:val="en-IN"/>
            </w:rPr>
          </w:rPrChange>
        </w:rPr>
        <w:t>Responsibility</w:t>
      </w:r>
    </w:ins>
    <w:ins w:id="859" w:author="Manoj Kumar" w:date="2024-03-07T16:43:00Z">
      <w:r w:rsidRPr="00B20BBB">
        <w:rPr>
          <w:bCs/>
          <w:szCs w:val="24"/>
          <w:lang w:val="en-IN"/>
          <w:rPrChange w:id="860" w:author="Manoj Kumar" w:date="2024-03-07T16:45:00Z">
            <w:rPr>
              <w:b/>
              <w:szCs w:val="24"/>
              <w:lang w:val="en-IN"/>
            </w:rPr>
          </w:rPrChange>
        </w:rPr>
        <w:tab/>
      </w:r>
      <w:r w:rsidRPr="00B20BBB">
        <w:rPr>
          <w:bCs/>
          <w:szCs w:val="24"/>
          <w:lang w:val="en-IN"/>
          <w:rPrChange w:id="861" w:author="Manoj Kumar" w:date="2024-03-07T16:45:00Z">
            <w:rPr>
              <w:b/>
              <w:szCs w:val="24"/>
              <w:lang w:val="en-IN"/>
            </w:rPr>
          </w:rPrChange>
        </w:rPr>
        <w:tab/>
      </w:r>
    </w:ins>
    <w:ins w:id="862" w:author="Manoj Kumar" w:date="2024-03-07T16:44:00Z">
      <w:r w:rsidRPr="00B20BBB">
        <w:rPr>
          <w:bCs/>
          <w:szCs w:val="24"/>
          <w:lang w:val="en-IN"/>
          <w:rPrChange w:id="863" w:author="Manoj Kumar" w:date="2024-03-07T16:45:00Z">
            <w:rPr>
              <w:b/>
              <w:szCs w:val="24"/>
              <w:lang w:val="en-IN"/>
            </w:rPr>
          </w:rPrChange>
        </w:rPr>
        <w:t>1BI22AI02</w:t>
      </w:r>
    </w:ins>
    <w:ins w:id="864" w:author="Manoj Kumar" w:date="2024-03-07T16:45:00Z">
      <w:r w:rsidRPr="00B20BBB">
        <w:rPr>
          <w:bCs/>
          <w:szCs w:val="24"/>
          <w:lang w:val="en-IN"/>
          <w:rPrChange w:id="865" w:author="Manoj Kumar" w:date="2024-03-07T16:45:00Z">
            <w:rPr>
              <w:b/>
              <w:szCs w:val="24"/>
              <w:lang w:val="en-IN"/>
            </w:rPr>
          </w:rPrChange>
        </w:rPr>
        <w:t>8</w:t>
      </w:r>
    </w:ins>
  </w:p>
  <w:p w14:paraId="421E163D" w14:textId="77777777" w:rsidR="00B20BBB" w:rsidRDefault="00B20BB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A5D675" w14:textId="77777777" w:rsidR="00B20BBB" w:rsidRDefault="00B20BB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E6A8FE" w14:textId="77777777" w:rsidR="00B20BBB" w:rsidRDefault="00B20BB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39E8CF" w14:textId="77777777" w:rsidR="00B20BBB" w:rsidRDefault="00B20BBB" w:rsidP="00B20BBB">
    <w:pPr>
      <w:pStyle w:val="Header"/>
      <w:pBdr>
        <w:bottom w:val="thickThinSmallGap" w:sz="24" w:space="1" w:color="823B0B"/>
      </w:pBdr>
      <w:tabs>
        <w:tab w:val="right" w:pos="9270"/>
      </w:tabs>
      <w:spacing w:before="120"/>
      <w:rPr>
        <w:ins w:id="576" w:author="Manoj Kumar" w:date="2024-03-07T16:43:00Z"/>
        <w:b/>
        <w:szCs w:val="24"/>
        <w:lang w:val="en-IN"/>
      </w:rPr>
    </w:pPr>
  </w:p>
  <w:p w14:paraId="376ED39F" w14:textId="58CCC987" w:rsidR="00B20BBB" w:rsidRPr="00B20BBB" w:rsidRDefault="00B20BBB">
    <w:pPr>
      <w:pStyle w:val="Header"/>
      <w:pBdr>
        <w:bottom w:val="thickThinSmallGap" w:sz="24" w:space="1" w:color="823B0B"/>
      </w:pBdr>
      <w:tabs>
        <w:tab w:val="right" w:pos="9270"/>
      </w:tabs>
      <w:spacing w:before="120"/>
      <w:rPr>
        <w:bCs/>
        <w:szCs w:val="24"/>
        <w:lang w:val="en-IN"/>
        <w:rPrChange w:id="577" w:author="Manoj Kumar" w:date="2024-03-07T16:45:00Z">
          <w:rPr/>
        </w:rPrChange>
      </w:rPr>
      <w:pPrChange w:id="578" w:author="Manoj Kumar" w:date="2024-03-07T16:43:00Z">
        <w:pPr>
          <w:pStyle w:val="Header"/>
        </w:pPr>
      </w:pPrChange>
    </w:pPr>
    <w:ins w:id="579" w:author="Manoj Kumar" w:date="2024-03-07T16:43:00Z">
      <w:r w:rsidRPr="00B20BBB">
        <w:rPr>
          <w:bCs/>
          <w:szCs w:val="24"/>
          <w:lang w:val="en-IN"/>
          <w:rPrChange w:id="580" w:author="Manoj Kumar" w:date="2024-03-07T16:45:00Z">
            <w:rPr>
              <w:b/>
              <w:szCs w:val="24"/>
              <w:lang w:val="en-IN"/>
            </w:rPr>
          </w:rPrChange>
        </w:rPr>
        <w:t xml:space="preserve">Social Connect and </w:t>
      </w:r>
    </w:ins>
    <w:ins w:id="581" w:author="Manoj Kumar" w:date="2024-03-07T16:44:00Z">
      <w:r w:rsidRPr="00B20BBB">
        <w:rPr>
          <w:bCs/>
          <w:szCs w:val="24"/>
          <w:lang w:val="en-IN"/>
          <w:rPrChange w:id="582" w:author="Manoj Kumar" w:date="2024-03-07T16:45:00Z">
            <w:rPr>
              <w:b/>
              <w:szCs w:val="24"/>
              <w:lang w:val="en-IN"/>
            </w:rPr>
          </w:rPrChange>
        </w:rPr>
        <w:t>Responsibility</w:t>
      </w:r>
    </w:ins>
    <w:ins w:id="583" w:author="Manoj Kumar" w:date="2024-03-07T16:43:00Z">
      <w:r w:rsidRPr="00B20BBB">
        <w:rPr>
          <w:bCs/>
          <w:szCs w:val="24"/>
          <w:lang w:val="en-IN"/>
          <w:rPrChange w:id="584" w:author="Manoj Kumar" w:date="2024-03-07T16:45:00Z">
            <w:rPr>
              <w:b/>
              <w:szCs w:val="24"/>
              <w:lang w:val="en-IN"/>
            </w:rPr>
          </w:rPrChange>
        </w:rPr>
        <w:tab/>
      </w:r>
      <w:r w:rsidRPr="00B20BBB">
        <w:rPr>
          <w:bCs/>
          <w:szCs w:val="24"/>
          <w:lang w:val="en-IN"/>
          <w:rPrChange w:id="585" w:author="Manoj Kumar" w:date="2024-03-07T16:45:00Z">
            <w:rPr>
              <w:b/>
              <w:szCs w:val="24"/>
              <w:lang w:val="en-IN"/>
            </w:rPr>
          </w:rPrChange>
        </w:rPr>
        <w:tab/>
      </w:r>
    </w:ins>
    <w:ins w:id="586" w:author="Manoj Kumar" w:date="2024-03-07T16:44:00Z">
      <w:r w:rsidRPr="00B20BBB">
        <w:rPr>
          <w:bCs/>
          <w:szCs w:val="24"/>
          <w:lang w:val="en-IN"/>
          <w:rPrChange w:id="587" w:author="Manoj Kumar" w:date="2024-03-07T16:45:00Z">
            <w:rPr>
              <w:b/>
              <w:szCs w:val="24"/>
              <w:lang w:val="en-IN"/>
            </w:rPr>
          </w:rPrChange>
        </w:rPr>
        <w:t>1BI22AI02</w:t>
      </w:r>
    </w:ins>
    <w:ins w:id="588" w:author="Manoj Kumar" w:date="2024-03-07T16:45:00Z">
      <w:r w:rsidRPr="00B20BBB">
        <w:rPr>
          <w:bCs/>
          <w:szCs w:val="24"/>
          <w:lang w:val="en-IN"/>
          <w:rPrChange w:id="589" w:author="Manoj Kumar" w:date="2024-03-07T16:45:00Z">
            <w:rPr>
              <w:b/>
              <w:szCs w:val="24"/>
              <w:lang w:val="en-IN"/>
            </w:rPr>
          </w:rPrChange>
        </w:rPr>
        <w:t>8</w:t>
      </w:r>
    </w:ins>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34EFDD" w14:textId="77777777" w:rsidR="00B20BBB" w:rsidRDefault="00B20BB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C55F20" w14:textId="77777777" w:rsidR="004C7889" w:rsidRDefault="004C7889" w:rsidP="004C7889">
    <w:pPr>
      <w:pStyle w:val="Header"/>
      <w:pBdr>
        <w:bottom w:val="thickThinSmallGap" w:sz="24" w:space="1" w:color="823B0B"/>
      </w:pBdr>
      <w:tabs>
        <w:tab w:val="right" w:pos="9270"/>
      </w:tabs>
      <w:spacing w:before="120"/>
      <w:rPr>
        <w:ins w:id="696" w:author="Manoj Kumar" w:date="2024-03-07T16:43:00Z"/>
        <w:b/>
        <w:szCs w:val="24"/>
        <w:lang w:val="en-IN"/>
      </w:rPr>
    </w:pPr>
  </w:p>
  <w:p w14:paraId="24DF53C6" w14:textId="77777777" w:rsidR="004C7889" w:rsidRPr="00B20BBB" w:rsidRDefault="004C7889">
    <w:pPr>
      <w:pStyle w:val="Header"/>
      <w:pBdr>
        <w:bottom w:val="thickThinSmallGap" w:sz="24" w:space="1" w:color="823B0B"/>
      </w:pBdr>
      <w:tabs>
        <w:tab w:val="right" w:pos="9270"/>
      </w:tabs>
      <w:spacing w:before="120"/>
      <w:rPr>
        <w:bCs/>
        <w:szCs w:val="24"/>
        <w:lang w:val="en-IN"/>
        <w:rPrChange w:id="697" w:author="Manoj Kumar" w:date="2024-03-07T16:45:00Z">
          <w:rPr/>
        </w:rPrChange>
      </w:rPr>
      <w:pPrChange w:id="698" w:author="Manoj Kumar" w:date="2024-03-07T16:43:00Z">
        <w:pPr>
          <w:pStyle w:val="Header"/>
        </w:pPr>
      </w:pPrChange>
    </w:pPr>
    <w:ins w:id="699" w:author="Manoj Kumar" w:date="2024-03-07T16:43:00Z">
      <w:r w:rsidRPr="00B20BBB">
        <w:rPr>
          <w:bCs/>
          <w:szCs w:val="24"/>
          <w:lang w:val="en-IN"/>
          <w:rPrChange w:id="700" w:author="Manoj Kumar" w:date="2024-03-07T16:45:00Z">
            <w:rPr>
              <w:b/>
              <w:szCs w:val="24"/>
              <w:lang w:val="en-IN"/>
            </w:rPr>
          </w:rPrChange>
        </w:rPr>
        <w:t xml:space="preserve">Social Connect and </w:t>
      </w:r>
    </w:ins>
    <w:ins w:id="701" w:author="Manoj Kumar" w:date="2024-03-07T16:44:00Z">
      <w:r w:rsidRPr="00B20BBB">
        <w:rPr>
          <w:bCs/>
          <w:szCs w:val="24"/>
          <w:lang w:val="en-IN"/>
          <w:rPrChange w:id="702" w:author="Manoj Kumar" w:date="2024-03-07T16:45:00Z">
            <w:rPr>
              <w:b/>
              <w:szCs w:val="24"/>
              <w:lang w:val="en-IN"/>
            </w:rPr>
          </w:rPrChange>
        </w:rPr>
        <w:t>Responsibility</w:t>
      </w:r>
    </w:ins>
    <w:ins w:id="703" w:author="Manoj Kumar" w:date="2024-03-07T16:43:00Z">
      <w:r w:rsidRPr="00B20BBB">
        <w:rPr>
          <w:bCs/>
          <w:szCs w:val="24"/>
          <w:lang w:val="en-IN"/>
          <w:rPrChange w:id="704" w:author="Manoj Kumar" w:date="2024-03-07T16:45:00Z">
            <w:rPr>
              <w:b/>
              <w:szCs w:val="24"/>
              <w:lang w:val="en-IN"/>
            </w:rPr>
          </w:rPrChange>
        </w:rPr>
        <w:tab/>
      </w:r>
      <w:r w:rsidRPr="00B20BBB">
        <w:rPr>
          <w:bCs/>
          <w:szCs w:val="24"/>
          <w:lang w:val="en-IN"/>
          <w:rPrChange w:id="705" w:author="Manoj Kumar" w:date="2024-03-07T16:45:00Z">
            <w:rPr>
              <w:b/>
              <w:szCs w:val="24"/>
              <w:lang w:val="en-IN"/>
            </w:rPr>
          </w:rPrChange>
        </w:rPr>
        <w:tab/>
      </w:r>
    </w:ins>
    <w:ins w:id="706" w:author="Manoj Kumar" w:date="2024-03-07T16:44:00Z">
      <w:r w:rsidRPr="00B20BBB">
        <w:rPr>
          <w:bCs/>
          <w:szCs w:val="24"/>
          <w:lang w:val="en-IN"/>
          <w:rPrChange w:id="707" w:author="Manoj Kumar" w:date="2024-03-07T16:45:00Z">
            <w:rPr>
              <w:b/>
              <w:szCs w:val="24"/>
              <w:lang w:val="en-IN"/>
            </w:rPr>
          </w:rPrChange>
        </w:rPr>
        <w:t>1BI22AI02</w:t>
      </w:r>
    </w:ins>
    <w:ins w:id="708" w:author="Manoj Kumar" w:date="2024-03-07T16:45:00Z">
      <w:r w:rsidRPr="00B20BBB">
        <w:rPr>
          <w:bCs/>
          <w:szCs w:val="24"/>
          <w:lang w:val="en-IN"/>
          <w:rPrChange w:id="709" w:author="Manoj Kumar" w:date="2024-03-07T16:45:00Z">
            <w:rPr>
              <w:b/>
              <w:szCs w:val="24"/>
              <w:lang w:val="en-IN"/>
            </w:rPr>
          </w:rPrChange>
        </w:rPr>
        <w:t>8</w:t>
      </w:r>
    </w:ins>
  </w:p>
  <w:p w14:paraId="126D9B77" w14:textId="20F5C15F" w:rsidR="00B20BBB" w:rsidRPr="006F5DB2" w:rsidRDefault="00B20BBB" w:rsidP="006F5DB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A028B" w14:textId="77777777" w:rsidR="004C7889" w:rsidRDefault="004C7889" w:rsidP="004C7889">
    <w:pPr>
      <w:pStyle w:val="Header"/>
      <w:pBdr>
        <w:bottom w:val="thickThinSmallGap" w:sz="24" w:space="1" w:color="823B0B"/>
      </w:pBdr>
      <w:tabs>
        <w:tab w:val="right" w:pos="9270"/>
      </w:tabs>
      <w:spacing w:before="120"/>
      <w:rPr>
        <w:ins w:id="715" w:author="Manoj Kumar" w:date="2024-03-07T16:43:00Z"/>
        <w:b/>
        <w:szCs w:val="24"/>
        <w:lang w:val="en-IN"/>
      </w:rPr>
    </w:pPr>
  </w:p>
  <w:p w14:paraId="3ED083E9" w14:textId="77777777" w:rsidR="004C7889" w:rsidRPr="00B20BBB" w:rsidRDefault="004C7889">
    <w:pPr>
      <w:pStyle w:val="Header"/>
      <w:pBdr>
        <w:bottom w:val="thickThinSmallGap" w:sz="24" w:space="1" w:color="823B0B"/>
      </w:pBdr>
      <w:tabs>
        <w:tab w:val="right" w:pos="9270"/>
      </w:tabs>
      <w:spacing w:before="120"/>
      <w:rPr>
        <w:bCs/>
        <w:szCs w:val="24"/>
        <w:lang w:val="en-IN"/>
        <w:rPrChange w:id="716" w:author="Manoj Kumar" w:date="2024-03-07T16:45:00Z">
          <w:rPr/>
        </w:rPrChange>
      </w:rPr>
      <w:pPrChange w:id="717" w:author="Manoj Kumar" w:date="2024-03-07T16:43:00Z">
        <w:pPr>
          <w:pStyle w:val="Header"/>
        </w:pPr>
      </w:pPrChange>
    </w:pPr>
    <w:ins w:id="718" w:author="Manoj Kumar" w:date="2024-03-07T16:43:00Z">
      <w:r w:rsidRPr="00B20BBB">
        <w:rPr>
          <w:bCs/>
          <w:szCs w:val="24"/>
          <w:lang w:val="en-IN"/>
          <w:rPrChange w:id="719" w:author="Manoj Kumar" w:date="2024-03-07T16:45:00Z">
            <w:rPr>
              <w:b/>
              <w:szCs w:val="24"/>
              <w:lang w:val="en-IN"/>
            </w:rPr>
          </w:rPrChange>
        </w:rPr>
        <w:t xml:space="preserve">Social Connect and </w:t>
      </w:r>
    </w:ins>
    <w:ins w:id="720" w:author="Manoj Kumar" w:date="2024-03-07T16:44:00Z">
      <w:r w:rsidRPr="00B20BBB">
        <w:rPr>
          <w:bCs/>
          <w:szCs w:val="24"/>
          <w:lang w:val="en-IN"/>
          <w:rPrChange w:id="721" w:author="Manoj Kumar" w:date="2024-03-07T16:45:00Z">
            <w:rPr>
              <w:b/>
              <w:szCs w:val="24"/>
              <w:lang w:val="en-IN"/>
            </w:rPr>
          </w:rPrChange>
        </w:rPr>
        <w:t>Responsibility</w:t>
      </w:r>
    </w:ins>
    <w:ins w:id="722" w:author="Manoj Kumar" w:date="2024-03-07T16:43:00Z">
      <w:r w:rsidRPr="00B20BBB">
        <w:rPr>
          <w:bCs/>
          <w:szCs w:val="24"/>
          <w:lang w:val="en-IN"/>
          <w:rPrChange w:id="723" w:author="Manoj Kumar" w:date="2024-03-07T16:45:00Z">
            <w:rPr>
              <w:b/>
              <w:szCs w:val="24"/>
              <w:lang w:val="en-IN"/>
            </w:rPr>
          </w:rPrChange>
        </w:rPr>
        <w:tab/>
      </w:r>
      <w:r w:rsidRPr="00B20BBB">
        <w:rPr>
          <w:bCs/>
          <w:szCs w:val="24"/>
          <w:lang w:val="en-IN"/>
          <w:rPrChange w:id="724" w:author="Manoj Kumar" w:date="2024-03-07T16:45:00Z">
            <w:rPr>
              <w:b/>
              <w:szCs w:val="24"/>
              <w:lang w:val="en-IN"/>
            </w:rPr>
          </w:rPrChange>
        </w:rPr>
        <w:tab/>
      </w:r>
    </w:ins>
    <w:ins w:id="725" w:author="Manoj Kumar" w:date="2024-03-07T16:44:00Z">
      <w:r w:rsidRPr="00B20BBB">
        <w:rPr>
          <w:bCs/>
          <w:szCs w:val="24"/>
          <w:lang w:val="en-IN"/>
          <w:rPrChange w:id="726" w:author="Manoj Kumar" w:date="2024-03-07T16:45:00Z">
            <w:rPr>
              <w:b/>
              <w:szCs w:val="24"/>
              <w:lang w:val="en-IN"/>
            </w:rPr>
          </w:rPrChange>
        </w:rPr>
        <w:t>1BI22AI02</w:t>
      </w:r>
    </w:ins>
    <w:ins w:id="727" w:author="Manoj Kumar" w:date="2024-03-07T16:45:00Z">
      <w:r w:rsidRPr="00B20BBB">
        <w:rPr>
          <w:bCs/>
          <w:szCs w:val="24"/>
          <w:lang w:val="en-IN"/>
          <w:rPrChange w:id="728" w:author="Manoj Kumar" w:date="2024-03-07T16:45:00Z">
            <w:rPr>
              <w:b/>
              <w:szCs w:val="24"/>
              <w:lang w:val="en-IN"/>
            </w:rPr>
          </w:rPrChange>
        </w:rPr>
        <w:t>8</w:t>
      </w:r>
    </w:ins>
  </w:p>
  <w:p w14:paraId="16927488" w14:textId="77777777" w:rsidR="00B20BBB" w:rsidRDefault="00B20BB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AFE89E" w14:textId="77777777" w:rsidR="004C7889" w:rsidRDefault="004C7889" w:rsidP="004C7889">
    <w:pPr>
      <w:pStyle w:val="Header"/>
      <w:pBdr>
        <w:bottom w:val="thickThinSmallGap" w:sz="24" w:space="1" w:color="823B0B"/>
      </w:pBdr>
      <w:tabs>
        <w:tab w:val="right" w:pos="9270"/>
      </w:tabs>
      <w:spacing w:before="120"/>
      <w:rPr>
        <w:ins w:id="741" w:author="Manoj Kumar" w:date="2024-03-07T16:43:00Z"/>
        <w:b/>
        <w:szCs w:val="24"/>
        <w:lang w:val="en-IN"/>
      </w:rPr>
    </w:pPr>
  </w:p>
  <w:p w14:paraId="670DB8E9" w14:textId="56AB6A46" w:rsidR="00ED3D99" w:rsidRPr="00B20BBB" w:rsidRDefault="004C7889">
    <w:pPr>
      <w:pStyle w:val="Header"/>
      <w:pBdr>
        <w:bottom w:val="thickThinSmallGap" w:sz="24" w:space="1" w:color="823B0B"/>
      </w:pBdr>
      <w:tabs>
        <w:tab w:val="right" w:pos="9270"/>
      </w:tabs>
      <w:spacing w:before="120"/>
      <w:rPr>
        <w:bCs/>
        <w:szCs w:val="24"/>
        <w:lang w:val="en-IN"/>
        <w:rPrChange w:id="742" w:author="Manoj Kumar" w:date="2024-03-07T16:45:00Z">
          <w:rPr/>
        </w:rPrChange>
      </w:rPr>
      <w:pPrChange w:id="743" w:author="Manoj Kumar" w:date="2024-03-07T16:43:00Z">
        <w:pPr>
          <w:pStyle w:val="Header"/>
        </w:pPr>
      </w:pPrChange>
    </w:pPr>
    <w:ins w:id="744" w:author="Manoj Kumar" w:date="2024-03-07T16:43:00Z">
      <w:r w:rsidRPr="00B20BBB">
        <w:rPr>
          <w:bCs/>
          <w:szCs w:val="24"/>
          <w:lang w:val="en-IN"/>
          <w:rPrChange w:id="745" w:author="Manoj Kumar" w:date="2024-03-07T16:45:00Z">
            <w:rPr>
              <w:b/>
              <w:szCs w:val="24"/>
              <w:lang w:val="en-IN"/>
            </w:rPr>
          </w:rPrChange>
        </w:rPr>
        <w:t xml:space="preserve">Social Connect and </w:t>
      </w:r>
    </w:ins>
    <w:ins w:id="746" w:author="Manoj Kumar" w:date="2024-03-07T16:44:00Z">
      <w:r w:rsidRPr="00B20BBB">
        <w:rPr>
          <w:bCs/>
          <w:szCs w:val="24"/>
          <w:lang w:val="en-IN"/>
          <w:rPrChange w:id="747" w:author="Manoj Kumar" w:date="2024-03-07T16:45:00Z">
            <w:rPr>
              <w:b/>
              <w:szCs w:val="24"/>
              <w:lang w:val="en-IN"/>
            </w:rPr>
          </w:rPrChange>
        </w:rPr>
        <w:t>Responsibility</w:t>
      </w:r>
    </w:ins>
    <w:ins w:id="748" w:author="Manoj Kumar" w:date="2024-03-07T16:43:00Z">
      <w:r w:rsidRPr="00B20BBB">
        <w:rPr>
          <w:bCs/>
          <w:szCs w:val="24"/>
          <w:lang w:val="en-IN"/>
          <w:rPrChange w:id="749" w:author="Manoj Kumar" w:date="2024-03-07T16:45:00Z">
            <w:rPr>
              <w:b/>
              <w:szCs w:val="24"/>
              <w:lang w:val="en-IN"/>
            </w:rPr>
          </w:rPrChange>
        </w:rPr>
        <w:tab/>
      </w:r>
      <w:r w:rsidRPr="00B20BBB">
        <w:rPr>
          <w:bCs/>
          <w:szCs w:val="24"/>
          <w:lang w:val="en-IN"/>
          <w:rPrChange w:id="750" w:author="Manoj Kumar" w:date="2024-03-07T16:45:00Z">
            <w:rPr>
              <w:b/>
              <w:szCs w:val="24"/>
              <w:lang w:val="en-IN"/>
            </w:rPr>
          </w:rPrChange>
        </w:rPr>
        <w:tab/>
      </w:r>
    </w:ins>
    <w:ins w:id="751" w:author="Manoj Kumar" w:date="2024-03-07T16:44:00Z">
      <w:r w:rsidRPr="00B20BBB">
        <w:rPr>
          <w:bCs/>
          <w:szCs w:val="24"/>
          <w:lang w:val="en-IN"/>
          <w:rPrChange w:id="752" w:author="Manoj Kumar" w:date="2024-03-07T16:45:00Z">
            <w:rPr>
              <w:b/>
              <w:szCs w:val="24"/>
              <w:lang w:val="en-IN"/>
            </w:rPr>
          </w:rPrChange>
        </w:rPr>
        <w:t>1BI22AI02</w:t>
      </w:r>
    </w:ins>
    <w:ins w:id="753" w:author="Manoj Kumar" w:date="2024-03-07T16:45:00Z">
      <w:r w:rsidRPr="00B20BBB">
        <w:rPr>
          <w:bCs/>
          <w:szCs w:val="24"/>
          <w:lang w:val="en-IN"/>
          <w:rPrChange w:id="754" w:author="Manoj Kumar" w:date="2024-03-07T16:45:00Z">
            <w:rPr>
              <w:b/>
              <w:szCs w:val="24"/>
              <w:lang w:val="en-IN"/>
            </w:rPr>
          </w:rPrChange>
        </w:rPr>
        <w:t>8</w:t>
      </w:r>
    </w:ins>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848910" w14:textId="77777777" w:rsidR="004C7889" w:rsidRDefault="004C7889" w:rsidP="004C7889">
    <w:pPr>
      <w:pStyle w:val="Header"/>
      <w:pBdr>
        <w:bottom w:val="thickThinSmallGap" w:sz="24" w:space="1" w:color="823B0B"/>
      </w:pBdr>
      <w:tabs>
        <w:tab w:val="right" w:pos="9270"/>
      </w:tabs>
      <w:spacing w:before="120"/>
      <w:rPr>
        <w:ins w:id="755" w:author="Manoj Kumar" w:date="2024-03-07T16:43:00Z"/>
        <w:b/>
        <w:szCs w:val="24"/>
        <w:lang w:val="en-IN"/>
      </w:rPr>
    </w:pPr>
  </w:p>
  <w:p w14:paraId="558B1369" w14:textId="77777777" w:rsidR="004C7889" w:rsidRPr="00B20BBB" w:rsidRDefault="004C7889">
    <w:pPr>
      <w:pStyle w:val="Header"/>
      <w:pBdr>
        <w:bottom w:val="thickThinSmallGap" w:sz="24" w:space="1" w:color="823B0B"/>
      </w:pBdr>
      <w:tabs>
        <w:tab w:val="right" w:pos="9270"/>
      </w:tabs>
      <w:spacing w:before="120"/>
      <w:rPr>
        <w:bCs/>
        <w:szCs w:val="24"/>
        <w:lang w:val="en-IN"/>
        <w:rPrChange w:id="756" w:author="Manoj Kumar" w:date="2024-03-07T16:45:00Z">
          <w:rPr/>
        </w:rPrChange>
      </w:rPr>
      <w:pPrChange w:id="757" w:author="Manoj Kumar" w:date="2024-03-07T16:43:00Z">
        <w:pPr>
          <w:pStyle w:val="Header"/>
        </w:pPr>
      </w:pPrChange>
    </w:pPr>
    <w:ins w:id="758" w:author="Manoj Kumar" w:date="2024-03-07T16:43:00Z">
      <w:r w:rsidRPr="00B20BBB">
        <w:rPr>
          <w:bCs/>
          <w:szCs w:val="24"/>
          <w:lang w:val="en-IN"/>
          <w:rPrChange w:id="759" w:author="Manoj Kumar" w:date="2024-03-07T16:45:00Z">
            <w:rPr>
              <w:b/>
              <w:szCs w:val="24"/>
              <w:lang w:val="en-IN"/>
            </w:rPr>
          </w:rPrChange>
        </w:rPr>
        <w:t xml:space="preserve">Social Connect and </w:t>
      </w:r>
    </w:ins>
    <w:ins w:id="760" w:author="Manoj Kumar" w:date="2024-03-07T16:44:00Z">
      <w:r w:rsidRPr="00B20BBB">
        <w:rPr>
          <w:bCs/>
          <w:szCs w:val="24"/>
          <w:lang w:val="en-IN"/>
          <w:rPrChange w:id="761" w:author="Manoj Kumar" w:date="2024-03-07T16:45:00Z">
            <w:rPr>
              <w:b/>
              <w:szCs w:val="24"/>
              <w:lang w:val="en-IN"/>
            </w:rPr>
          </w:rPrChange>
        </w:rPr>
        <w:t>Responsibility</w:t>
      </w:r>
    </w:ins>
    <w:ins w:id="762" w:author="Manoj Kumar" w:date="2024-03-07T16:43:00Z">
      <w:r w:rsidRPr="00B20BBB">
        <w:rPr>
          <w:bCs/>
          <w:szCs w:val="24"/>
          <w:lang w:val="en-IN"/>
          <w:rPrChange w:id="763" w:author="Manoj Kumar" w:date="2024-03-07T16:45:00Z">
            <w:rPr>
              <w:b/>
              <w:szCs w:val="24"/>
              <w:lang w:val="en-IN"/>
            </w:rPr>
          </w:rPrChange>
        </w:rPr>
        <w:tab/>
      </w:r>
      <w:r w:rsidRPr="00B20BBB">
        <w:rPr>
          <w:bCs/>
          <w:szCs w:val="24"/>
          <w:lang w:val="en-IN"/>
          <w:rPrChange w:id="764" w:author="Manoj Kumar" w:date="2024-03-07T16:45:00Z">
            <w:rPr>
              <w:b/>
              <w:szCs w:val="24"/>
              <w:lang w:val="en-IN"/>
            </w:rPr>
          </w:rPrChange>
        </w:rPr>
        <w:tab/>
      </w:r>
    </w:ins>
    <w:ins w:id="765" w:author="Manoj Kumar" w:date="2024-03-07T16:44:00Z">
      <w:r w:rsidRPr="00B20BBB">
        <w:rPr>
          <w:bCs/>
          <w:szCs w:val="24"/>
          <w:lang w:val="en-IN"/>
          <w:rPrChange w:id="766" w:author="Manoj Kumar" w:date="2024-03-07T16:45:00Z">
            <w:rPr>
              <w:b/>
              <w:szCs w:val="24"/>
              <w:lang w:val="en-IN"/>
            </w:rPr>
          </w:rPrChange>
        </w:rPr>
        <w:t>1BI22AI02</w:t>
      </w:r>
    </w:ins>
    <w:ins w:id="767" w:author="Manoj Kumar" w:date="2024-03-07T16:45:00Z">
      <w:r w:rsidRPr="00B20BBB">
        <w:rPr>
          <w:bCs/>
          <w:szCs w:val="24"/>
          <w:lang w:val="en-IN"/>
          <w:rPrChange w:id="768" w:author="Manoj Kumar" w:date="2024-03-07T16:45:00Z">
            <w:rPr>
              <w:b/>
              <w:szCs w:val="24"/>
              <w:lang w:val="en-IN"/>
            </w:rPr>
          </w:rPrChange>
        </w:rPr>
        <w:t>8</w:t>
      </w:r>
    </w:ins>
  </w:p>
  <w:p w14:paraId="0603ADB1" w14:textId="4931C686" w:rsidR="00B20BBB" w:rsidRDefault="00B20B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62585"/>
    <w:multiLevelType w:val="multilevel"/>
    <w:tmpl w:val="86FAC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A5666"/>
    <w:multiLevelType w:val="multilevel"/>
    <w:tmpl w:val="9E8CF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76145"/>
    <w:multiLevelType w:val="multilevel"/>
    <w:tmpl w:val="B51C99DC"/>
    <w:lvl w:ilvl="0">
      <w:start w:val="4"/>
      <w:numFmt w:val="decimal"/>
      <w:lvlText w:val="%1"/>
      <w:lvlJc w:val="left"/>
      <w:pPr>
        <w:ind w:left="375" w:hanging="375"/>
      </w:pPr>
      <w:rPr>
        <w:rFonts w:hint="default"/>
      </w:rPr>
    </w:lvl>
    <w:lvl w:ilvl="1">
      <w:start w:val="2"/>
      <w:numFmt w:val="decimal"/>
      <w:lvlText w:val="%1.%2"/>
      <w:lvlJc w:val="left"/>
      <w:pPr>
        <w:ind w:left="1005" w:hanging="375"/>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3" w15:restartNumberingAfterBreak="0">
    <w:nsid w:val="0D6F7A86"/>
    <w:multiLevelType w:val="multilevel"/>
    <w:tmpl w:val="6278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06167E"/>
    <w:multiLevelType w:val="multilevel"/>
    <w:tmpl w:val="4ABC6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F6463E"/>
    <w:multiLevelType w:val="multilevel"/>
    <w:tmpl w:val="DB700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E17C0D"/>
    <w:multiLevelType w:val="multilevel"/>
    <w:tmpl w:val="86FAC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F60A30"/>
    <w:multiLevelType w:val="multilevel"/>
    <w:tmpl w:val="FBA20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3E3CD8"/>
    <w:multiLevelType w:val="hybridMultilevel"/>
    <w:tmpl w:val="E886D9BC"/>
    <w:lvl w:ilvl="0" w:tplc="8E3863E4">
      <w:start w:val="1"/>
      <w:numFmt w:val="bullet"/>
      <w:lvlText w:val="•"/>
      <w:lvlJc w:val="left"/>
      <w:pPr>
        <w:tabs>
          <w:tab w:val="num" w:pos="720"/>
        </w:tabs>
        <w:ind w:left="720" w:hanging="360"/>
      </w:pPr>
      <w:rPr>
        <w:rFonts w:ascii="Arial" w:hAnsi="Arial" w:hint="default"/>
      </w:rPr>
    </w:lvl>
    <w:lvl w:ilvl="1" w:tplc="7BFA8BB2" w:tentative="1">
      <w:start w:val="1"/>
      <w:numFmt w:val="bullet"/>
      <w:lvlText w:val="•"/>
      <w:lvlJc w:val="left"/>
      <w:pPr>
        <w:tabs>
          <w:tab w:val="num" w:pos="1440"/>
        </w:tabs>
        <w:ind w:left="1440" w:hanging="360"/>
      </w:pPr>
      <w:rPr>
        <w:rFonts w:ascii="Arial" w:hAnsi="Arial" w:hint="default"/>
      </w:rPr>
    </w:lvl>
    <w:lvl w:ilvl="2" w:tplc="A866C57C" w:tentative="1">
      <w:start w:val="1"/>
      <w:numFmt w:val="bullet"/>
      <w:lvlText w:val="•"/>
      <w:lvlJc w:val="left"/>
      <w:pPr>
        <w:tabs>
          <w:tab w:val="num" w:pos="2160"/>
        </w:tabs>
        <w:ind w:left="2160" w:hanging="360"/>
      </w:pPr>
      <w:rPr>
        <w:rFonts w:ascii="Arial" w:hAnsi="Arial" w:hint="default"/>
      </w:rPr>
    </w:lvl>
    <w:lvl w:ilvl="3" w:tplc="C4A21284" w:tentative="1">
      <w:start w:val="1"/>
      <w:numFmt w:val="bullet"/>
      <w:lvlText w:val="•"/>
      <w:lvlJc w:val="left"/>
      <w:pPr>
        <w:tabs>
          <w:tab w:val="num" w:pos="2880"/>
        </w:tabs>
        <w:ind w:left="2880" w:hanging="360"/>
      </w:pPr>
      <w:rPr>
        <w:rFonts w:ascii="Arial" w:hAnsi="Arial" w:hint="default"/>
      </w:rPr>
    </w:lvl>
    <w:lvl w:ilvl="4" w:tplc="B4AE03F6" w:tentative="1">
      <w:start w:val="1"/>
      <w:numFmt w:val="bullet"/>
      <w:lvlText w:val="•"/>
      <w:lvlJc w:val="left"/>
      <w:pPr>
        <w:tabs>
          <w:tab w:val="num" w:pos="3600"/>
        </w:tabs>
        <w:ind w:left="3600" w:hanging="360"/>
      </w:pPr>
      <w:rPr>
        <w:rFonts w:ascii="Arial" w:hAnsi="Arial" w:hint="default"/>
      </w:rPr>
    </w:lvl>
    <w:lvl w:ilvl="5" w:tplc="363C11E2" w:tentative="1">
      <w:start w:val="1"/>
      <w:numFmt w:val="bullet"/>
      <w:lvlText w:val="•"/>
      <w:lvlJc w:val="left"/>
      <w:pPr>
        <w:tabs>
          <w:tab w:val="num" w:pos="4320"/>
        </w:tabs>
        <w:ind w:left="4320" w:hanging="360"/>
      </w:pPr>
      <w:rPr>
        <w:rFonts w:ascii="Arial" w:hAnsi="Arial" w:hint="default"/>
      </w:rPr>
    </w:lvl>
    <w:lvl w:ilvl="6" w:tplc="8A0A4418" w:tentative="1">
      <w:start w:val="1"/>
      <w:numFmt w:val="bullet"/>
      <w:lvlText w:val="•"/>
      <w:lvlJc w:val="left"/>
      <w:pPr>
        <w:tabs>
          <w:tab w:val="num" w:pos="5040"/>
        </w:tabs>
        <w:ind w:left="5040" w:hanging="360"/>
      </w:pPr>
      <w:rPr>
        <w:rFonts w:ascii="Arial" w:hAnsi="Arial" w:hint="default"/>
      </w:rPr>
    </w:lvl>
    <w:lvl w:ilvl="7" w:tplc="E07A30F6" w:tentative="1">
      <w:start w:val="1"/>
      <w:numFmt w:val="bullet"/>
      <w:lvlText w:val="•"/>
      <w:lvlJc w:val="left"/>
      <w:pPr>
        <w:tabs>
          <w:tab w:val="num" w:pos="5760"/>
        </w:tabs>
        <w:ind w:left="5760" w:hanging="360"/>
      </w:pPr>
      <w:rPr>
        <w:rFonts w:ascii="Arial" w:hAnsi="Arial" w:hint="default"/>
      </w:rPr>
    </w:lvl>
    <w:lvl w:ilvl="8" w:tplc="BEDC819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6A6076D"/>
    <w:multiLevelType w:val="hybridMultilevel"/>
    <w:tmpl w:val="1324CB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7A845A3"/>
    <w:multiLevelType w:val="multilevel"/>
    <w:tmpl w:val="86FAC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D8301F"/>
    <w:multiLevelType w:val="multilevel"/>
    <w:tmpl w:val="86FAC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464DA2"/>
    <w:multiLevelType w:val="multilevel"/>
    <w:tmpl w:val="09102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1E1D50"/>
    <w:multiLevelType w:val="hybridMultilevel"/>
    <w:tmpl w:val="5D1EDBA2"/>
    <w:lvl w:ilvl="0" w:tplc="C374AEE6">
      <w:start w:val="1"/>
      <w:numFmt w:val="decimal"/>
      <w:lvlText w:val="%1."/>
      <w:lvlJc w:val="left"/>
      <w:pPr>
        <w:ind w:left="397" w:hanging="360"/>
      </w:pPr>
      <w:rPr>
        <w:rFonts w:hint="default"/>
        <w:b/>
        <w:sz w:val="32"/>
        <w:u w:val="none"/>
      </w:rPr>
    </w:lvl>
    <w:lvl w:ilvl="1" w:tplc="40090019" w:tentative="1">
      <w:start w:val="1"/>
      <w:numFmt w:val="lowerLetter"/>
      <w:lvlText w:val="%2."/>
      <w:lvlJc w:val="left"/>
      <w:pPr>
        <w:ind w:left="1117" w:hanging="360"/>
      </w:pPr>
    </w:lvl>
    <w:lvl w:ilvl="2" w:tplc="4009001B" w:tentative="1">
      <w:start w:val="1"/>
      <w:numFmt w:val="lowerRoman"/>
      <w:lvlText w:val="%3."/>
      <w:lvlJc w:val="right"/>
      <w:pPr>
        <w:ind w:left="1837" w:hanging="180"/>
      </w:pPr>
    </w:lvl>
    <w:lvl w:ilvl="3" w:tplc="4009000F" w:tentative="1">
      <w:start w:val="1"/>
      <w:numFmt w:val="decimal"/>
      <w:lvlText w:val="%4."/>
      <w:lvlJc w:val="left"/>
      <w:pPr>
        <w:ind w:left="2557" w:hanging="360"/>
      </w:pPr>
    </w:lvl>
    <w:lvl w:ilvl="4" w:tplc="40090019" w:tentative="1">
      <w:start w:val="1"/>
      <w:numFmt w:val="lowerLetter"/>
      <w:lvlText w:val="%5."/>
      <w:lvlJc w:val="left"/>
      <w:pPr>
        <w:ind w:left="3277" w:hanging="360"/>
      </w:pPr>
    </w:lvl>
    <w:lvl w:ilvl="5" w:tplc="4009001B" w:tentative="1">
      <w:start w:val="1"/>
      <w:numFmt w:val="lowerRoman"/>
      <w:lvlText w:val="%6."/>
      <w:lvlJc w:val="right"/>
      <w:pPr>
        <w:ind w:left="3997" w:hanging="180"/>
      </w:pPr>
    </w:lvl>
    <w:lvl w:ilvl="6" w:tplc="4009000F" w:tentative="1">
      <w:start w:val="1"/>
      <w:numFmt w:val="decimal"/>
      <w:lvlText w:val="%7."/>
      <w:lvlJc w:val="left"/>
      <w:pPr>
        <w:ind w:left="4717" w:hanging="360"/>
      </w:pPr>
    </w:lvl>
    <w:lvl w:ilvl="7" w:tplc="40090019" w:tentative="1">
      <w:start w:val="1"/>
      <w:numFmt w:val="lowerLetter"/>
      <w:lvlText w:val="%8."/>
      <w:lvlJc w:val="left"/>
      <w:pPr>
        <w:ind w:left="5437" w:hanging="360"/>
      </w:pPr>
    </w:lvl>
    <w:lvl w:ilvl="8" w:tplc="4009001B" w:tentative="1">
      <w:start w:val="1"/>
      <w:numFmt w:val="lowerRoman"/>
      <w:lvlText w:val="%9."/>
      <w:lvlJc w:val="right"/>
      <w:pPr>
        <w:ind w:left="6157" w:hanging="180"/>
      </w:pPr>
    </w:lvl>
  </w:abstractNum>
  <w:abstractNum w:abstractNumId="14" w15:restartNumberingAfterBreak="0">
    <w:nsid w:val="25A558B8"/>
    <w:multiLevelType w:val="multilevel"/>
    <w:tmpl w:val="83A0F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B12624"/>
    <w:multiLevelType w:val="multilevel"/>
    <w:tmpl w:val="E6748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75135B"/>
    <w:multiLevelType w:val="multilevel"/>
    <w:tmpl w:val="74B25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DA0B34"/>
    <w:multiLevelType w:val="multilevel"/>
    <w:tmpl w:val="86FAC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583C6D"/>
    <w:multiLevelType w:val="multilevel"/>
    <w:tmpl w:val="9F424316"/>
    <w:lvl w:ilvl="0">
      <w:start w:val="3"/>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2D8D4029"/>
    <w:multiLevelType w:val="multilevel"/>
    <w:tmpl w:val="3962E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B07DA7"/>
    <w:multiLevelType w:val="multilevel"/>
    <w:tmpl w:val="8DAC8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106626"/>
    <w:multiLevelType w:val="hybridMultilevel"/>
    <w:tmpl w:val="274C1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1B10043"/>
    <w:multiLevelType w:val="multilevel"/>
    <w:tmpl w:val="675ED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EE05EF"/>
    <w:multiLevelType w:val="multilevel"/>
    <w:tmpl w:val="ABEC278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338520E6"/>
    <w:multiLevelType w:val="multilevel"/>
    <w:tmpl w:val="96FE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A33425"/>
    <w:multiLevelType w:val="multilevel"/>
    <w:tmpl w:val="86FAC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D31D33"/>
    <w:multiLevelType w:val="multilevel"/>
    <w:tmpl w:val="C40EF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0D4F3B"/>
    <w:multiLevelType w:val="multilevel"/>
    <w:tmpl w:val="AD2CF730"/>
    <w:lvl w:ilvl="0">
      <w:start w:val="3"/>
      <w:numFmt w:val="decimal"/>
      <w:lvlText w:val="%1"/>
      <w:lvlJc w:val="left"/>
      <w:pPr>
        <w:ind w:left="375" w:hanging="375"/>
      </w:pPr>
      <w:rPr>
        <w:rFonts w:hint="default"/>
      </w:rPr>
    </w:lvl>
    <w:lvl w:ilvl="1">
      <w:start w:val="2"/>
      <w:numFmt w:val="decimal"/>
      <w:lvlText w:val="%1.%2"/>
      <w:lvlJc w:val="left"/>
      <w:pPr>
        <w:ind w:left="1005" w:hanging="375"/>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28" w15:restartNumberingAfterBreak="0">
    <w:nsid w:val="36D42C41"/>
    <w:multiLevelType w:val="multilevel"/>
    <w:tmpl w:val="FF10A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ED70EC"/>
    <w:multiLevelType w:val="multilevel"/>
    <w:tmpl w:val="CBDA1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32272B"/>
    <w:multiLevelType w:val="multilevel"/>
    <w:tmpl w:val="359A9E60"/>
    <w:lvl w:ilvl="0">
      <w:start w:val="4"/>
      <w:numFmt w:val="decimal"/>
      <w:lvlText w:val="%1."/>
      <w:lvlJc w:val="left"/>
      <w:pPr>
        <w:ind w:left="720" w:hanging="360"/>
      </w:pPr>
      <w:rPr>
        <w:rFonts w:hint="default"/>
        <w:b/>
        <w:sz w:val="36"/>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3B3D5EDF"/>
    <w:multiLevelType w:val="multilevel"/>
    <w:tmpl w:val="A5E86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061781"/>
    <w:multiLevelType w:val="multilevel"/>
    <w:tmpl w:val="86FAC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4B26A8"/>
    <w:multiLevelType w:val="multilevel"/>
    <w:tmpl w:val="44E6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9E5CB7"/>
    <w:multiLevelType w:val="hybridMultilevel"/>
    <w:tmpl w:val="616CE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39E36A6"/>
    <w:multiLevelType w:val="multilevel"/>
    <w:tmpl w:val="86FAC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3E43AC6"/>
    <w:multiLevelType w:val="multilevel"/>
    <w:tmpl w:val="DDD6F7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387BB5"/>
    <w:multiLevelType w:val="multilevel"/>
    <w:tmpl w:val="86FAC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AAF5ADD"/>
    <w:multiLevelType w:val="hybridMultilevel"/>
    <w:tmpl w:val="1AF2F7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B4B48C8"/>
    <w:multiLevelType w:val="multilevel"/>
    <w:tmpl w:val="ECAA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2039F6"/>
    <w:multiLevelType w:val="multilevel"/>
    <w:tmpl w:val="8F1A6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151625F"/>
    <w:multiLevelType w:val="hybridMultilevel"/>
    <w:tmpl w:val="43F45900"/>
    <w:lvl w:ilvl="0" w:tplc="BE683466">
      <w:start w:val="1"/>
      <w:numFmt w:val="bullet"/>
      <w:lvlText w:val="•"/>
      <w:lvlJc w:val="left"/>
      <w:pPr>
        <w:tabs>
          <w:tab w:val="num" w:pos="720"/>
        </w:tabs>
        <w:ind w:left="720" w:hanging="360"/>
      </w:pPr>
      <w:rPr>
        <w:rFonts w:ascii="Arial" w:hAnsi="Arial" w:hint="default"/>
      </w:rPr>
    </w:lvl>
    <w:lvl w:ilvl="1" w:tplc="A8FEC0BE" w:tentative="1">
      <w:start w:val="1"/>
      <w:numFmt w:val="bullet"/>
      <w:lvlText w:val="•"/>
      <w:lvlJc w:val="left"/>
      <w:pPr>
        <w:tabs>
          <w:tab w:val="num" w:pos="1440"/>
        </w:tabs>
        <w:ind w:left="1440" w:hanging="360"/>
      </w:pPr>
      <w:rPr>
        <w:rFonts w:ascii="Arial" w:hAnsi="Arial" w:hint="default"/>
      </w:rPr>
    </w:lvl>
    <w:lvl w:ilvl="2" w:tplc="CE78842A" w:tentative="1">
      <w:start w:val="1"/>
      <w:numFmt w:val="bullet"/>
      <w:lvlText w:val="•"/>
      <w:lvlJc w:val="left"/>
      <w:pPr>
        <w:tabs>
          <w:tab w:val="num" w:pos="2160"/>
        </w:tabs>
        <w:ind w:left="2160" w:hanging="360"/>
      </w:pPr>
      <w:rPr>
        <w:rFonts w:ascii="Arial" w:hAnsi="Arial" w:hint="default"/>
      </w:rPr>
    </w:lvl>
    <w:lvl w:ilvl="3" w:tplc="E01067B4" w:tentative="1">
      <w:start w:val="1"/>
      <w:numFmt w:val="bullet"/>
      <w:lvlText w:val="•"/>
      <w:lvlJc w:val="left"/>
      <w:pPr>
        <w:tabs>
          <w:tab w:val="num" w:pos="2880"/>
        </w:tabs>
        <w:ind w:left="2880" w:hanging="360"/>
      </w:pPr>
      <w:rPr>
        <w:rFonts w:ascii="Arial" w:hAnsi="Arial" w:hint="default"/>
      </w:rPr>
    </w:lvl>
    <w:lvl w:ilvl="4" w:tplc="E0FEF0C4" w:tentative="1">
      <w:start w:val="1"/>
      <w:numFmt w:val="bullet"/>
      <w:lvlText w:val="•"/>
      <w:lvlJc w:val="left"/>
      <w:pPr>
        <w:tabs>
          <w:tab w:val="num" w:pos="3600"/>
        </w:tabs>
        <w:ind w:left="3600" w:hanging="360"/>
      </w:pPr>
      <w:rPr>
        <w:rFonts w:ascii="Arial" w:hAnsi="Arial" w:hint="default"/>
      </w:rPr>
    </w:lvl>
    <w:lvl w:ilvl="5" w:tplc="3CCCC400" w:tentative="1">
      <w:start w:val="1"/>
      <w:numFmt w:val="bullet"/>
      <w:lvlText w:val="•"/>
      <w:lvlJc w:val="left"/>
      <w:pPr>
        <w:tabs>
          <w:tab w:val="num" w:pos="4320"/>
        </w:tabs>
        <w:ind w:left="4320" w:hanging="360"/>
      </w:pPr>
      <w:rPr>
        <w:rFonts w:ascii="Arial" w:hAnsi="Arial" w:hint="default"/>
      </w:rPr>
    </w:lvl>
    <w:lvl w:ilvl="6" w:tplc="B230643A" w:tentative="1">
      <w:start w:val="1"/>
      <w:numFmt w:val="bullet"/>
      <w:lvlText w:val="•"/>
      <w:lvlJc w:val="left"/>
      <w:pPr>
        <w:tabs>
          <w:tab w:val="num" w:pos="5040"/>
        </w:tabs>
        <w:ind w:left="5040" w:hanging="360"/>
      </w:pPr>
      <w:rPr>
        <w:rFonts w:ascii="Arial" w:hAnsi="Arial" w:hint="default"/>
      </w:rPr>
    </w:lvl>
    <w:lvl w:ilvl="7" w:tplc="6AA600C4" w:tentative="1">
      <w:start w:val="1"/>
      <w:numFmt w:val="bullet"/>
      <w:lvlText w:val="•"/>
      <w:lvlJc w:val="left"/>
      <w:pPr>
        <w:tabs>
          <w:tab w:val="num" w:pos="5760"/>
        </w:tabs>
        <w:ind w:left="5760" w:hanging="360"/>
      </w:pPr>
      <w:rPr>
        <w:rFonts w:ascii="Arial" w:hAnsi="Arial" w:hint="default"/>
      </w:rPr>
    </w:lvl>
    <w:lvl w:ilvl="8" w:tplc="D01E8D72"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51E57A12"/>
    <w:multiLevelType w:val="multilevel"/>
    <w:tmpl w:val="A60EE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0F438B"/>
    <w:multiLevelType w:val="multilevel"/>
    <w:tmpl w:val="F9E2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6333B83"/>
    <w:multiLevelType w:val="multilevel"/>
    <w:tmpl w:val="86FAC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4C1E0D"/>
    <w:multiLevelType w:val="multilevel"/>
    <w:tmpl w:val="23FE1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2D6AA3"/>
    <w:multiLevelType w:val="multilevel"/>
    <w:tmpl w:val="65340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BE19C5"/>
    <w:multiLevelType w:val="multilevel"/>
    <w:tmpl w:val="7C66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2048F1"/>
    <w:multiLevelType w:val="multilevel"/>
    <w:tmpl w:val="86FAC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AC63311"/>
    <w:multiLevelType w:val="multilevel"/>
    <w:tmpl w:val="F53C8886"/>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0" w15:restartNumberingAfterBreak="0">
    <w:nsid w:val="5AF35725"/>
    <w:multiLevelType w:val="multilevel"/>
    <w:tmpl w:val="C01A1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A05B04"/>
    <w:multiLevelType w:val="multilevel"/>
    <w:tmpl w:val="DEA64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016079A"/>
    <w:multiLevelType w:val="multilevel"/>
    <w:tmpl w:val="86C00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11F389D"/>
    <w:multiLevelType w:val="multilevel"/>
    <w:tmpl w:val="FB1E462A"/>
    <w:lvl w:ilvl="0">
      <w:start w:val="1"/>
      <w:numFmt w:val="decimal"/>
      <w:lvlText w:val="%1."/>
      <w:lvlJc w:val="left"/>
      <w:pPr>
        <w:ind w:left="720" w:hanging="360"/>
      </w:pPr>
      <w:rPr>
        <w:rFonts w:hint="default"/>
        <w:b/>
        <w:sz w:val="36"/>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67FA3ADB"/>
    <w:multiLevelType w:val="hybridMultilevel"/>
    <w:tmpl w:val="61AC6A40"/>
    <w:lvl w:ilvl="0" w:tplc="A920D94C">
      <w:start w:val="1"/>
      <w:numFmt w:val="bullet"/>
      <w:lvlText w:val="•"/>
      <w:lvlJc w:val="left"/>
      <w:pPr>
        <w:tabs>
          <w:tab w:val="num" w:pos="720"/>
        </w:tabs>
        <w:ind w:left="720" w:hanging="360"/>
      </w:pPr>
      <w:rPr>
        <w:rFonts w:ascii="Arial" w:hAnsi="Arial" w:hint="default"/>
      </w:rPr>
    </w:lvl>
    <w:lvl w:ilvl="1" w:tplc="B1B4DD1C" w:tentative="1">
      <w:start w:val="1"/>
      <w:numFmt w:val="bullet"/>
      <w:lvlText w:val="•"/>
      <w:lvlJc w:val="left"/>
      <w:pPr>
        <w:tabs>
          <w:tab w:val="num" w:pos="1440"/>
        </w:tabs>
        <w:ind w:left="1440" w:hanging="360"/>
      </w:pPr>
      <w:rPr>
        <w:rFonts w:ascii="Arial" w:hAnsi="Arial" w:hint="default"/>
      </w:rPr>
    </w:lvl>
    <w:lvl w:ilvl="2" w:tplc="0046FC86" w:tentative="1">
      <w:start w:val="1"/>
      <w:numFmt w:val="bullet"/>
      <w:lvlText w:val="•"/>
      <w:lvlJc w:val="left"/>
      <w:pPr>
        <w:tabs>
          <w:tab w:val="num" w:pos="2160"/>
        </w:tabs>
        <w:ind w:left="2160" w:hanging="360"/>
      </w:pPr>
      <w:rPr>
        <w:rFonts w:ascii="Arial" w:hAnsi="Arial" w:hint="default"/>
      </w:rPr>
    </w:lvl>
    <w:lvl w:ilvl="3" w:tplc="634E0210" w:tentative="1">
      <w:start w:val="1"/>
      <w:numFmt w:val="bullet"/>
      <w:lvlText w:val="•"/>
      <w:lvlJc w:val="left"/>
      <w:pPr>
        <w:tabs>
          <w:tab w:val="num" w:pos="2880"/>
        </w:tabs>
        <w:ind w:left="2880" w:hanging="360"/>
      </w:pPr>
      <w:rPr>
        <w:rFonts w:ascii="Arial" w:hAnsi="Arial" w:hint="default"/>
      </w:rPr>
    </w:lvl>
    <w:lvl w:ilvl="4" w:tplc="A20AEA94" w:tentative="1">
      <w:start w:val="1"/>
      <w:numFmt w:val="bullet"/>
      <w:lvlText w:val="•"/>
      <w:lvlJc w:val="left"/>
      <w:pPr>
        <w:tabs>
          <w:tab w:val="num" w:pos="3600"/>
        </w:tabs>
        <w:ind w:left="3600" w:hanging="360"/>
      </w:pPr>
      <w:rPr>
        <w:rFonts w:ascii="Arial" w:hAnsi="Arial" w:hint="default"/>
      </w:rPr>
    </w:lvl>
    <w:lvl w:ilvl="5" w:tplc="F378CCFA" w:tentative="1">
      <w:start w:val="1"/>
      <w:numFmt w:val="bullet"/>
      <w:lvlText w:val="•"/>
      <w:lvlJc w:val="left"/>
      <w:pPr>
        <w:tabs>
          <w:tab w:val="num" w:pos="4320"/>
        </w:tabs>
        <w:ind w:left="4320" w:hanging="360"/>
      </w:pPr>
      <w:rPr>
        <w:rFonts w:ascii="Arial" w:hAnsi="Arial" w:hint="default"/>
      </w:rPr>
    </w:lvl>
    <w:lvl w:ilvl="6" w:tplc="19A2A5E6" w:tentative="1">
      <w:start w:val="1"/>
      <w:numFmt w:val="bullet"/>
      <w:lvlText w:val="•"/>
      <w:lvlJc w:val="left"/>
      <w:pPr>
        <w:tabs>
          <w:tab w:val="num" w:pos="5040"/>
        </w:tabs>
        <w:ind w:left="5040" w:hanging="360"/>
      </w:pPr>
      <w:rPr>
        <w:rFonts w:ascii="Arial" w:hAnsi="Arial" w:hint="default"/>
      </w:rPr>
    </w:lvl>
    <w:lvl w:ilvl="7" w:tplc="E432E4E4" w:tentative="1">
      <w:start w:val="1"/>
      <w:numFmt w:val="bullet"/>
      <w:lvlText w:val="•"/>
      <w:lvlJc w:val="left"/>
      <w:pPr>
        <w:tabs>
          <w:tab w:val="num" w:pos="5760"/>
        </w:tabs>
        <w:ind w:left="5760" w:hanging="360"/>
      </w:pPr>
      <w:rPr>
        <w:rFonts w:ascii="Arial" w:hAnsi="Arial" w:hint="default"/>
      </w:rPr>
    </w:lvl>
    <w:lvl w:ilvl="8" w:tplc="9096759E"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684D190B"/>
    <w:multiLevelType w:val="hybridMultilevel"/>
    <w:tmpl w:val="3AFAE63E"/>
    <w:lvl w:ilvl="0" w:tplc="7A42A628">
      <w:start w:val="1"/>
      <w:numFmt w:val="decimal"/>
      <w:lvlText w:val="%1."/>
      <w:lvlJc w:val="left"/>
      <w:pPr>
        <w:ind w:left="846" w:hanging="360"/>
      </w:pPr>
      <w:rPr>
        <w:rFonts w:hint="default"/>
        <w:b w:val="0"/>
        <w:sz w:val="24"/>
      </w:rPr>
    </w:lvl>
    <w:lvl w:ilvl="1" w:tplc="04090019" w:tentative="1">
      <w:start w:val="1"/>
      <w:numFmt w:val="lowerLetter"/>
      <w:lvlText w:val="%2."/>
      <w:lvlJc w:val="left"/>
      <w:pPr>
        <w:ind w:left="1566" w:hanging="360"/>
      </w:pPr>
    </w:lvl>
    <w:lvl w:ilvl="2" w:tplc="0409001B" w:tentative="1">
      <w:start w:val="1"/>
      <w:numFmt w:val="lowerRoman"/>
      <w:lvlText w:val="%3."/>
      <w:lvlJc w:val="right"/>
      <w:pPr>
        <w:ind w:left="2286" w:hanging="180"/>
      </w:pPr>
    </w:lvl>
    <w:lvl w:ilvl="3" w:tplc="0409000F" w:tentative="1">
      <w:start w:val="1"/>
      <w:numFmt w:val="decimal"/>
      <w:lvlText w:val="%4."/>
      <w:lvlJc w:val="left"/>
      <w:pPr>
        <w:ind w:left="3006" w:hanging="360"/>
      </w:pPr>
    </w:lvl>
    <w:lvl w:ilvl="4" w:tplc="04090019" w:tentative="1">
      <w:start w:val="1"/>
      <w:numFmt w:val="lowerLetter"/>
      <w:lvlText w:val="%5."/>
      <w:lvlJc w:val="left"/>
      <w:pPr>
        <w:ind w:left="3726" w:hanging="360"/>
      </w:pPr>
    </w:lvl>
    <w:lvl w:ilvl="5" w:tplc="0409001B" w:tentative="1">
      <w:start w:val="1"/>
      <w:numFmt w:val="lowerRoman"/>
      <w:lvlText w:val="%6."/>
      <w:lvlJc w:val="right"/>
      <w:pPr>
        <w:ind w:left="4446" w:hanging="180"/>
      </w:pPr>
    </w:lvl>
    <w:lvl w:ilvl="6" w:tplc="0409000F" w:tentative="1">
      <w:start w:val="1"/>
      <w:numFmt w:val="decimal"/>
      <w:lvlText w:val="%7."/>
      <w:lvlJc w:val="left"/>
      <w:pPr>
        <w:ind w:left="5166" w:hanging="360"/>
      </w:pPr>
    </w:lvl>
    <w:lvl w:ilvl="7" w:tplc="04090019" w:tentative="1">
      <w:start w:val="1"/>
      <w:numFmt w:val="lowerLetter"/>
      <w:lvlText w:val="%8."/>
      <w:lvlJc w:val="left"/>
      <w:pPr>
        <w:ind w:left="5886" w:hanging="360"/>
      </w:pPr>
    </w:lvl>
    <w:lvl w:ilvl="8" w:tplc="0409001B" w:tentative="1">
      <w:start w:val="1"/>
      <w:numFmt w:val="lowerRoman"/>
      <w:lvlText w:val="%9."/>
      <w:lvlJc w:val="right"/>
      <w:pPr>
        <w:ind w:left="6606" w:hanging="180"/>
      </w:pPr>
    </w:lvl>
  </w:abstractNum>
  <w:abstractNum w:abstractNumId="56" w15:restartNumberingAfterBreak="0">
    <w:nsid w:val="694F5157"/>
    <w:multiLevelType w:val="hybridMultilevel"/>
    <w:tmpl w:val="6C28BEE8"/>
    <w:lvl w:ilvl="0" w:tplc="7708FFCE">
      <w:start w:val="4"/>
      <w:numFmt w:val="decimal"/>
      <w:lvlText w:val="%1."/>
      <w:lvlJc w:val="left"/>
      <w:pPr>
        <w:ind w:left="327"/>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29A030E0">
      <w:start w:val="1"/>
      <w:numFmt w:val="lowerLetter"/>
      <w:lvlText w:val="%2"/>
      <w:lvlJc w:val="left"/>
      <w:pPr>
        <w:ind w:left="10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6BCCD82E">
      <w:start w:val="1"/>
      <w:numFmt w:val="lowerRoman"/>
      <w:lvlText w:val="%3"/>
      <w:lvlJc w:val="left"/>
      <w:pPr>
        <w:ind w:left="18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110EA156">
      <w:start w:val="1"/>
      <w:numFmt w:val="decimal"/>
      <w:lvlText w:val="%4"/>
      <w:lvlJc w:val="left"/>
      <w:pPr>
        <w:ind w:left="25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F998D3EE">
      <w:start w:val="1"/>
      <w:numFmt w:val="lowerLetter"/>
      <w:lvlText w:val="%5"/>
      <w:lvlJc w:val="left"/>
      <w:pPr>
        <w:ind w:left="32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D416D71E">
      <w:start w:val="1"/>
      <w:numFmt w:val="lowerRoman"/>
      <w:lvlText w:val="%6"/>
      <w:lvlJc w:val="left"/>
      <w:pPr>
        <w:ind w:left="39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1646E04A">
      <w:start w:val="1"/>
      <w:numFmt w:val="decimal"/>
      <w:lvlText w:val="%7"/>
      <w:lvlJc w:val="left"/>
      <w:pPr>
        <w:ind w:left="46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0B9A8E46">
      <w:start w:val="1"/>
      <w:numFmt w:val="lowerLetter"/>
      <w:lvlText w:val="%8"/>
      <w:lvlJc w:val="left"/>
      <w:pPr>
        <w:ind w:left="54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7B88B53E">
      <w:start w:val="1"/>
      <w:numFmt w:val="lowerRoman"/>
      <w:lvlText w:val="%9"/>
      <w:lvlJc w:val="left"/>
      <w:pPr>
        <w:ind w:left="61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57" w15:restartNumberingAfterBreak="0">
    <w:nsid w:val="6C985C63"/>
    <w:multiLevelType w:val="hybridMultilevel"/>
    <w:tmpl w:val="01B00D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D885AB9"/>
    <w:multiLevelType w:val="multilevel"/>
    <w:tmpl w:val="55FE8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F4D32B6"/>
    <w:multiLevelType w:val="multilevel"/>
    <w:tmpl w:val="86FAC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FA147E5"/>
    <w:multiLevelType w:val="multilevel"/>
    <w:tmpl w:val="CF2C4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2382244"/>
    <w:multiLevelType w:val="multilevel"/>
    <w:tmpl w:val="9488C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3A25CD4"/>
    <w:multiLevelType w:val="multilevel"/>
    <w:tmpl w:val="E82458BA"/>
    <w:lvl w:ilvl="0">
      <w:start w:val="2"/>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3" w15:restartNumberingAfterBreak="0">
    <w:nsid w:val="76BA1894"/>
    <w:multiLevelType w:val="multilevel"/>
    <w:tmpl w:val="35CC537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4" w15:restartNumberingAfterBreak="0">
    <w:nsid w:val="794A5153"/>
    <w:multiLevelType w:val="multilevel"/>
    <w:tmpl w:val="86FAC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B7B65CE"/>
    <w:multiLevelType w:val="hybridMultilevel"/>
    <w:tmpl w:val="A9209CBE"/>
    <w:lvl w:ilvl="0" w:tplc="94F05D20">
      <w:start w:val="1"/>
      <w:numFmt w:val="bullet"/>
      <w:lvlText w:val="•"/>
      <w:lvlJc w:val="left"/>
      <w:pPr>
        <w:tabs>
          <w:tab w:val="num" w:pos="720"/>
        </w:tabs>
        <w:ind w:left="720" w:hanging="360"/>
      </w:pPr>
      <w:rPr>
        <w:rFonts w:ascii="Arial" w:hAnsi="Arial" w:hint="default"/>
      </w:rPr>
    </w:lvl>
    <w:lvl w:ilvl="1" w:tplc="F6941556">
      <w:start w:val="242"/>
      <w:numFmt w:val="bullet"/>
      <w:lvlText w:val="•"/>
      <w:lvlJc w:val="left"/>
      <w:pPr>
        <w:tabs>
          <w:tab w:val="num" w:pos="1440"/>
        </w:tabs>
        <w:ind w:left="1440" w:hanging="360"/>
      </w:pPr>
      <w:rPr>
        <w:rFonts w:ascii="Arial" w:hAnsi="Arial" w:hint="default"/>
      </w:rPr>
    </w:lvl>
    <w:lvl w:ilvl="2" w:tplc="CB7CC8F6">
      <w:start w:val="1"/>
      <w:numFmt w:val="bullet"/>
      <w:lvlText w:val="•"/>
      <w:lvlJc w:val="left"/>
      <w:pPr>
        <w:tabs>
          <w:tab w:val="num" w:pos="2160"/>
        </w:tabs>
        <w:ind w:left="2160" w:hanging="360"/>
      </w:pPr>
      <w:rPr>
        <w:rFonts w:ascii="Arial" w:hAnsi="Arial" w:hint="default"/>
      </w:rPr>
    </w:lvl>
    <w:lvl w:ilvl="3" w:tplc="2444BE28" w:tentative="1">
      <w:start w:val="1"/>
      <w:numFmt w:val="bullet"/>
      <w:lvlText w:val="•"/>
      <w:lvlJc w:val="left"/>
      <w:pPr>
        <w:tabs>
          <w:tab w:val="num" w:pos="2880"/>
        </w:tabs>
        <w:ind w:left="2880" w:hanging="360"/>
      </w:pPr>
      <w:rPr>
        <w:rFonts w:ascii="Arial" w:hAnsi="Arial" w:hint="default"/>
      </w:rPr>
    </w:lvl>
    <w:lvl w:ilvl="4" w:tplc="A1EE9F6A" w:tentative="1">
      <w:start w:val="1"/>
      <w:numFmt w:val="bullet"/>
      <w:lvlText w:val="•"/>
      <w:lvlJc w:val="left"/>
      <w:pPr>
        <w:tabs>
          <w:tab w:val="num" w:pos="3600"/>
        </w:tabs>
        <w:ind w:left="3600" w:hanging="360"/>
      </w:pPr>
      <w:rPr>
        <w:rFonts w:ascii="Arial" w:hAnsi="Arial" w:hint="default"/>
      </w:rPr>
    </w:lvl>
    <w:lvl w:ilvl="5" w:tplc="5052C56C" w:tentative="1">
      <w:start w:val="1"/>
      <w:numFmt w:val="bullet"/>
      <w:lvlText w:val="•"/>
      <w:lvlJc w:val="left"/>
      <w:pPr>
        <w:tabs>
          <w:tab w:val="num" w:pos="4320"/>
        </w:tabs>
        <w:ind w:left="4320" w:hanging="360"/>
      </w:pPr>
      <w:rPr>
        <w:rFonts w:ascii="Arial" w:hAnsi="Arial" w:hint="default"/>
      </w:rPr>
    </w:lvl>
    <w:lvl w:ilvl="6" w:tplc="442A92BA" w:tentative="1">
      <w:start w:val="1"/>
      <w:numFmt w:val="bullet"/>
      <w:lvlText w:val="•"/>
      <w:lvlJc w:val="left"/>
      <w:pPr>
        <w:tabs>
          <w:tab w:val="num" w:pos="5040"/>
        </w:tabs>
        <w:ind w:left="5040" w:hanging="360"/>
      </w:pPr>
      <w:rPr>
        <w:rFonts w:ascii="Arial" w:hAnsi="Arial" w:hint="default"/>
      </w:rPr>
    </w:lvl>
    <w:lvl w:ilvl="7" w:tplc="77AC7BB8" w:tentative="1">
      <w:start w:val="1"/>
      <w:numFmt w:val="bullet"/>
      <w:lvlText w:val="•"/>
      <w:lvlJc w:val="left"/>
      <w:pPr>
        <w:tabs>
          <w:tab w:val="num" w:pos="5760"/>
        </w:tabs>
        <w:ind w:left="5760" w:hanging="360"/>
      </w:pPr>
      <w:rPr>
        <w:rFonts w:ascii="Arial" w:hAnsi="Arial" w:hint="default"/>
      </w:rPr>
    </w:lvl>
    <w:lvl w:ilvl="8" w:tplc="D5721E00" w:tentative="1">
      <w:start w:val="1"/>
      <w:numFmt w:val="bullet"/>
      <w:lvlText w:val="•"/>
      <w:lvlJc w:val="left"/>
      <w:pPr>
        <w:tabs>
          <w:tab w:val="num" w:pos="6480"/>
        </w:tabs>
        <w:ind w:left="6480" w:hanging="360"/>
      </w:pPr>
      <w:rPr>
        <w:rFonts w:ascii="Arial" w:hAnsi="Arial" w:hint="default"/>
      </w:rPr>
    </w:lvl>
  </w:abstractNum>
  <w:abstractNum w:abstractNumId="66" w15:restartNumberingAfterBreak="0">
    <w:nsid w:val="7F291C00"/>
    <w:multiLevelType w:val="multilevel"/>
    <w:tmpl w:val="F582320C"/>
    <w:lvl w:ilvl="0">
      <w:start w:val="1"/>
      <w:numFmt w:val="decimal"/>
      <w:pStyle w:val="Heading1"/>
      <w:lvlText w:val="%1"/>
      <w:lvlJc w:val="left"/>
      <w:pPr>
        <w:ind w:left="4032" w:hanging="432"/>
      </w:pPr>
      <w:rPr>
        <w:b/>
        <w:bCs/>
        <w:sz w:val="36"/>
        <w:szCs w:val="36"/>
      </w:rPr>
    </w:lvl>
    <w:lvl w:ilvl="1">
      <w:start w:val="1"/>
      <w:numFmt w:val="decimal"/>
      <w:pStyle w:val="Heading2"/>
      <w:lvlText w:val="%1.%2"/>
      <w:lvlJc w:val="left"/>
      <w:pPr>
        <w:ind w:left="318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1688173108">
    <w:abstractNumId w:val="55"/>
  </w:num>
  <w:num w:numId="2" w16cid:durableId="1555316604">
    <w:abstractNumId w:val="23"/>
  </w:num>
  <w:num w:numId="3" w16cid:durableId="74017549">
    <w:abstractNumId w:val="65"/>
  </w:num>
  <w:num w:numId="4" w16cid:durableId="1411930853">
    <w:abstractNumId w:val="41"/>
  </w:num>
  <w:num w:numId="5" w16cid:durableId="906114906">
    <w:abstractNumId w:val="8"/>
  </w:num>
  <w:num w:numId="6" w16cid:durableId="1366559205">
    <w:abstractNumId w:val="54"/>
  </w:num>
  <w:num w:numId="7" w16cid:durableId="809905955">
    <w:abstractNumId w:val="53"/>
  </w:num>
  <w:num w:numId="8" w16cid:durableId="1986350875">
    <w:abstractNumId w:val="62"/>
  </w:num>
  <w:num w:numId="9" w16cid:durableId="918366549">
    <w:abstractNumId w:val="49"/>
  </w:num>
  <w:num w:numId="10" w16cid:durableId="807668299">
    <w:abstractNumId w:val="27"/>
  </w:num>
  <w:num w:numId="11" w16cid:durableId="1295872595">
    <w:abstractNumId w:val="18"/>
  </w:num>
  <w:num w:numId="12" w16cid:durableId="748814492">
    <w:abstractNumId w:val="30"/>
  </w:num>
  <w:num w:numId="13" w16cid:durableId="1782414467">
    <w:abstractNumId w:val="2"/>
  </w:num>
  <w:num w:numId="14" w16cid:durableId="1433014996">
    <w:abstractNumId w:val="66"/>
  </w:num>
  <w:num w:numId="15" w16cid:durableId="148445832">
    <w:abstractNumId w:val="9"/>
  </w:num>
  <w:num w:numId="16" w16cid:durableId="1401290963">
    <w:abstractNumId w:val="38"/>
  </w:num>
  <w:num w:numId="17" w16cid:durableId="1205554952">
    <w:abstractNumId w:val="21"/>
  </w:num>
  <w:num w:numId="18" w16cid:durableId="1929923148">
    <w:abstractNumId w:val="63"/>
  </w:num>
  <w:num w:numId="19" w16cid:durableId="1422330783">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6338629">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64371629">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0034148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063286149">
    <w:abstractNumId w:val="56"/>
  </w:num>
  <w:num w:numId="24" w16cid:durableId="1625386834">
    <w:abstractNumId w:val="13"/>
  </w:num>
  <w:num w:numId="25" w16cid:durableId="1872954410">
    <w:abstractNumId w:val="57"/>
  </w:num>
  <w:num w:numId="26" w16cid:durableId="2097944554">
    <w:abstractNumId w:val="11"/>
  </w:num>
  <w:num w:numId="27" w16cid:durableId="1953004033">
    <w:abstractNumId w:val="15"/>
  </w:num>
  <w:num w:numId="28" w16cid:durableId="1269582887">
    <w:abstractNumId w:val="42"/>
  </w:num>
  <w:num w:numId="29" w16cid:durableId="182285100">
    <w:abstractNumId w:val="36"/>
  </w:num>
  <w:num w:numId="30" w16cid:durableId="1383335060">
    <w:abstractNumId w:val="29"/>
  </w:num>
  <w:num w:numId="31" w16cid:durableId="1881242108">
    <w:abstractNumId w:val="46"/>
  </w:num>
  <w:num w:numId="32" w16cid:durableId="2033727480">
    <w:abstractNumId w:val="1"/>
  </w:num>
  <w:num w:numId="33" w16cid:durableId="1380862088">
    <w:abstractNumId w:val="52"/>
  </w:num>
  <w:num w:numId="34" w16cid:durableId="122313999">
    <w:abstractNumId w:val="50"/>
  </w:num>
  <w:num w:numId="35" w16cid:durableId="1045908723">
    <w:abstractNumId w:val="45"/>
  </w:num>
  <w:num w:numId="36" w16cid:durableId="1272476947">
    <w:abstractNumId w:val="33"/>
  </w:num>
  <w:num w:numId="37" w16cid:durableId="1243369297">
    <w:abstractNumId w:val="16"/>
  </w:num>
  <w:num w:numId="38" w16cid:durableId="1399578">
    <w:abstractNumId w:val="14"/>
  </w:num>
  <w:num w:numId="39" w16cid:durableId="309602507">
    <w:abstractNumId w:val="39"/>
  </w:num>
  <w:num w:numId="40" w16cid:durableId="1017734316">
    <w:abstractNumId w:val="20"/>
  </w:num>
  <w:num w:numId="41" w16cid:durableId="1820073336">
    <w:abstractNumId w:val="34"/>
  </w:num>
  <w:num w:numId="42" w16cid:durableId="1731421818">
    <w:abstractNumId w:val="58"/>
  </w:num>
  <w:num w:numId="43" w16cid:durableId="1238978915">
    <w:abstractNumId w:val="19"/>
  </w:num>
  <w:num w:numId="44" w16cid:durableId="1781609646">
    <w:abstractNumId w:val="4"/>
  </w:num>
  <w:num w:numId="45" w16cid:durableId="1192839152">
    <w:abstractNumId w:val="28"/>
  </w:num>
  <w:num w:numId="46" w16cid:durableId="1881429792">
    <w:abstractNumId w:val="7"/>
  </w:num>
  <w:num w:numId="47" w16cid:durableId="132212705">
    <w:abstractNumId w:val="22"/>
  </w:num>
  <w:num w:numId="48" w16cid:durableId="1458525010">
    <w:abstractNumId w:val="47"/>
  </w:num>
  <w:num w:numId="49" w16cid:durableId="874850713">
    <w:abstractNumId w:val="60"/>
  </w:num>
  <w:num w:numId="50" w16cid:durableId="2011789410">
    <w:abstractNumId w:val="26"/>
  </w:num>
  <w:num w:numId="51" w16cid:durableId="90667501">
    <w:abstractNumId w:val="12"/>
  </w:num>
  <w:num w:numId="52" w16cid:durableId="686954103">
    <w:abstractNumId w:val="31"/>
  </w:num>
  <w:num w:numId="53" w16cid:durableId="34356846">
    <w:abstractNumId w:val="3"/>
  </w:num>
  <w:num w:numId="54" w16cid:durableId="307444007">
    <w:abstractNumId w:val="24"/>
  </w:num>
  <w:num w:numId="55" w16cid:durableId="1956326427">
    <w:abstractNumId w:val="51"/>
  </w:num>
  <w:num w:numId="56" w16cid:durableId="1773284229">
    <w:abstractNumId w:val="40"/>
  </w:num>
  <w:num w:numId="57" w16cid:durableId="302857309">
    <w:abstractNumId w:val="43"/>
  </w:num>
  <w:num w:numId="58" w16cid:durableId="1816750764">
    <w:abstractNumId w:val="61"/>
  </w:num>
  <w:num w:numId="59" w16cid:durableId="1738240918">
    <w:abstractNumId w:val="5"/>
  </w:num>
  <w:num w:numId="60" w16cid:durableId="451561048">
    <w:abstractNumId w:val="64"/>
  </w:num>
  <w:num w:numId="61" w16cid:durableId="1602303308">
    <w:abstractNumId w:val="59"/>
  </w:num>
  <w:num w:numId="62" w16cid:durableId="1947224937">
    <w:abstractNumId w:val="37"/>
  </w:num>
  <w:num w:numId="63" w16cid:durableId="1224416289">
    <w:abstractNumId w:val="10"/>
  </w:num>
  <w:num w:numId="64" w16cid:durableId="1308974431">
    <w:abstractNumId w:val="44"/>
  </w:num>
  <w:num w:numId="65" w16cid:durableId="309402785">
    <w:abstractNumId w:val="48"/>
  </w:num>
  <w:num w:numId="66" w16cid:durableId="1663654465">
    <w:abstractNumId w:val="6"/>
  </w:num>
  <w:num w:numId="67" w16cid:durableId="1131367043">
    <w:abstractNumId w:val="32"/>
  </w:num>
  <w:num w:numId="68" w16cid:durableId="552930065">
    <w:abstractNumId w:val="25"/>
  </w:num>
  <w:num w:numId="69" w16cid:durableId="557284733">
    <w:abstractNumId w:val="0"/>
  </w:num>
  <w:num w:numId="70" w16cid:durableId="1398287334">
    <w:abstractNumId w:val="35"/>
  </w:num>
  <w:num w:numId="71" w16cid:durableId="1581989365">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noj Kumar">
    <w15:presenceInfo w15:providerId="Windows Live" w15:userId="aecd95f5afd156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05750"/>
    <w:rsid w:val="00052EAC"/>
    <w:rsid w:val="000B06DD"/>
    <w:rsid w:val="000D52F7"/>
    <w:rsid w:val="000D681A"/>
    <w:rsid w:val="000D750A"/>
    <w:rsid w:val="000E06AB"/>
    <w:rsid w:val="000F2E37"/>
    <w:rsid w:val="000F41BA"/>
    <w:rsid w:val="00121447"/>
    <w:rsid w:val="0012494B"/>
    <w:rsid w:val="001258FE"/>
    <w:rsid w:val="00150131"/>
    <w:rsid w:val="00180C44"/>
    <w:rsid w:val="00181A45"/>
    <w:rsid w:val="0019186D"/>
    <w:rsid w:val="00193C20"/>
    <w:rsid w:val="001A3C32"/>
    <w:rsid w:val="001A55EF"/>
    <w:rsid w:val="001B20FD"/>
    <w:rsid w:val="001D1845"/>
    <w:rsid w:val="001E384C"/>
    <w:rsid w:val="001F41CB"/>
    <w:rsid w:val="001F721E"/>
    <w:rsid w:val="00200F59"/>
    <w:rsid w:val="0021292D"/>
    <w:rsid w:val="0023484F"/>
    <w:rsid w:val="00257215"/>
    <w:rsid w:val="002661C3"/>
    <w:rsid w:val="00290501"/>
    <w:rsid w:val="00297254"/>
    <w:rsid w:val="002E7CC3"/>
    <w:rsid w:val="0031304F"/>
    <w:rsid w:val="003C34C1"/>
    <w:rsid w:val="003E19FF"/>
    <w:rsid w:val="003E3B15"/>
    <w:rsid w:val="003E44CA"/>
    <w:rsid w:val="003E7150"/>
    <w:rsid w:val="0041285D"/>
    <w:rsid w:val="00452645"/>
    <w:rsid w:val="004578FE"/>
    <w:rsid w:val="00497399"/>
    <w:rsid w:val="004C7889"/>
    <w:rsid w:val="004D087C"/>
    <w:rsid w:val="005048BA"/>
    <w:rsid w:val="0051732B"/>
    <w:rsid w:val="00535FB7"/>
    <w:rsid w:val="00537FC6"/>
    <w:rsid w:val="00541E5F"/>
    <w:rsid w:val="00556EC0"/>
    <w:rsid w:val="005943A1"/>
    <w:rsid w:val="005C0577"/>
    <w:rsid w:val="005C41AC"/>
    <w:rsid w:val="005F4E2D"/>
    <w:rsid w:val="00605354"/>
    <w:rsid w:val="00615DE4"/>
    <w:rsid w:val="00617FE4"/>
    <w:rsid w:val="00630075"/>
    <w:rsid w:val="00661A2B"/>
    <w:rsid w:val="00693BF1"/>
    <w:rsid w:val="006B1438"/>
    <w:rsid w:val="006F1658"/>
    <w:rsid w:val="006F5DB2"/>
    <w:rsid w:val="00752AAF"/>
    <w:rsid w:val="00755904"/>
    <w:rsid w:val="00770520"/>
    <w:rsid w:val="00786CEC"/>
    <w:rsid w:val="0079339F"/>
    <w:rsid w:val="007C7DC0"/>
    <w:rsid w:val="0084466C"/>
    <w:rsid w:val="008457EC"/>
    <w:rsid w:val="00854E2B"/>
    <w:rsid w:val="00862FCB"/>
    <w:rsid w:val="008632B3"/>
    <w:rsid w:val="008853A7"/>
    <w:rsid w:val="00887D10"/>
    <w:rsid w:val="008A7932"/>
    <w:rsid w:val="008B759A"/>
    <w:rsid w:val="008B7DDA"/>
    <w:rsid w:val="008C60BA"/>
    <w:rsid w:val="008D5832"/>
    <w:rsid w:val="009A3DD8"/>
    <w:rsid w:val="009C6F45"/>
    <w:rsid w:val="009E14AB"/>
    <w:rsid w:val="00A31634"/>
    <w:rsid w:val="00A612E2"/>
    <w:rsid w:val="00A844A0"/>
    <w:rsid w:val="00AC4209"/>
    <w:rsid w:val="00AF6ABA"/>
    <w:rsid w:val="00B05750"/>
    <w:rsid w:val="00B059A2"/>
    <w:rsid w:val="00B062A5"/>
    <w:rsid w:val="00B17AF0"/>
    <w:rsid w:val="00B20BBB"/>
    <w:rsid w:val="00B301D2"/>
    <w:rsid w:val="00B328F4"/>
    <w:rsid w:val="00B46100"/>
    <w:rsid w:val="00B779F1"/>
    <w:rsid w:val="00B82ADF"/>
    <w:rsid w:val="00B84CA2"/>
    <w:rsid w:val="00BA1532"/>
    <w:rsid w:val="00BB693E"/>
    <w:rsid w:val="00BE6A37"/>
    <w:rsid w:val="00C10B6D"/>
    <w:rsid w:val="00CA33CC"/>
    <w:rsid w:val="00CB09FB"/>
    <w:rsid w:val="00CC4CBF"/>
    <w:rsid w:val="00D14D41"/>
    <w:rsid w:val="00D63D48"/>
    <w:rsid w:val="00D645E2"/>
    <w:rsid w:val="00D66FCA"/>
    <w:rsid w:val="00DC4438"/>
    <w:rsid w:val="00DC7DF2"/>
    <w:rsid w:val="00DD249F"/>
    <w:rsid w:val="00DF73B8"/>
    <w:rsid w:val="00E138E5"/>
    <w:rsid w:val="00E51C25"/>
    <w:rsid w:val="00E919C2"/>
    <w:rsid w:val="00E97644"/>
    <w:rsid w:val="00EB0A91"/>
    <w:rsid w:val="00ED3D99"/>
    <w:rsid w:val="00ED4288"/>
    <w:rsid w:val="00F65633"/>
    <w:rsid w:val="00FB2290"/>
    <w:rsid w:val="00FB604E"/>
    <w:rsid w:val="00FE743A"/>
    <w:rsid w:val="00FF3B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A00D8A"/>
  <w15:docId w15:val="{B30AC5ED-CC7A-4AB6-AE51-14E2AA6A3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750"/>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535FB7"/>
    <w:pPr>
      <w:keepNext/>
      <w:keepLines/>
      <w:numPr>
        <w:numId w:val="14"/>
      </w:numPr>
      <w:spacing w:before="240" w:after="240" w:line="360" w:lineRule="auto"/>
      <w:ind w:left="432"/>
      <w:jc w:val="center"/>
      <w:outlineLvl w:val="0"/>
      <w:pPrChange w:id="0" w:author="Manoj Kumar" w:date="2024-03-07T16:20:00Z">
        <w:pPr>
          <w:keepNext/>
          <w:keepLines/>
          <w:widowControl w:val="0"/>
          <w:autoSpaceDE w:val="0"/>
          <w:autoSpaceDN w:val="0"/>
          <w:spacing w:before="240"/>
          <w:outlineLvl w:val="0"/>
        </w:pPr>
      </w:pPrChange>
    </w:pPr>
    <w:rPr>
      <w:rFonts w:eastAsiaTheme="majorEastAsia" w:cstheme="majorBidi"/>
      <w:b/>
      <w:color w:val="000000" w:themeColor="text1"/>
      <w:sz w:val="36"/>
      <w:szCs w:val="32"/>
      <w:rPrChange w:id="0" w:author="Manoj Kumar" w:date="2024-03-07T16:20:00Z">
        <w:rPr>
          <w:rFonts w:eastAsiaTheme="majorEastAsia" w:cstheme="majorBidi"/>
          <w:color w:val="000000" w:themeColor="text1"/>
          <w:sz w:val="36"/>
          <w:szCs w:val="32"/>
          <w:lang w:val="en-US" w:eastAsia="en-US" w:bidi="ar-SA"/>
        </w:rPr>
      </w:rPrChange>
    </w:rPr>
  </w:style>
  <w:style w:type="paragraph" w:styleId="Heading2">
    <w:name w:val="heading 2"/>
    <w:basedOn w:val="Normal"/>
    <w:next w:val="Normal"/>
    <w:link w:val="Heading2Char"/>
    <w:uiPriority w:val="9"/>
    <w:unhideWhenUsed/>
    <w:qFormat/>
    <w:rsid w:val="00535FB7"/>
    <w:pPr>
      <w:keepNext/>
      <w:keepLines/>
      <w:numPr>
        <w:ilvl w:val="1"/>
        <w:numId w:val="14"/>
      </w:numPr>
      <w:spacing w:before="240" w:after="240"/>
      <w:ind w:left="864" w:hanging="864"/>
      <w:outlineLvl w:val="1"/>
      <w:pPrChange w:id="1" w:author="Manoj Kumar" w:date="2024-03-07T16:25:00Z">
        <w:pPr>
          <w:keepNext/>
          <w:keepLines/>
          <w:widowControl w:val="0"/>
          <w:numPr>
            <w:ilvl w:val="1"/>
            <w:numId w:val="14"/>
          </w:numPr>
          <w:autoSpaceDE w:val="0"/>
          <w:autoSpaceDN w:val="0"/>
          <w:spacing w:before="40"/>
          <w:ind w:left="576" w:hanging="576"/>
          <w:outlineLvl w:val="1"/>
        </w:pPr>
      </w:pPrChange>
    </w:pPr>
    <w:rPr>
      <w:rFonts w:eastAsiaTheme="majorEastAsia" w:cstheme="majorBidi"/>
      <w:b/>
      <w:color w:val="000000" w:themeColor="text1"/>
      <w:sz w:val="32"/>
      <w:szCs w:val="26"/>
      <w:rPrChange w:id="1" w:author="Manoj Kumar" w:date="2024-03-07T16:25:00Z">
        <w:rPr>
          <w:rFonts w:eastAsiaTheme="majorEastAsia" w:cstheme="majorBidi"/>
          <w:color w:val="000000" w:themeColor="text1"/>
          <w:sz w:val="32"/>
          <w:szCs w:val="26"/>
          <w:lang w:val="en-US" w:eastAsia="en-US" w:bidi="ar-SA"/>
        </w:rPr>
      </w:rPrChange>
    </w:rPr>
  </w:style>
  <w:style w:type="paragraph" w:styleId="Heading3">
    <w:name w:val="heading 3"/>
    <w:basedOn w:val="Normal"/>
    <w:next w:val="Normal"/>
    <w:link w:val="Heading3Char"/>
    <w:uiPriority w:val="9"/>
    <w:unhideWhenUsed/>
    <w:qFormat/>
    <w:rsid w:val="00535FB7"/>
    <w:pPr>
      <w:keepNext/>
      <w:keepLines/>
      <w:numPr>
        <w:ilvl w:val="2"/>
        <w:numId w:val="14"/>
      </w:numPr>
      <w:spacing w:before="240" w:after="240" w:line="360" w:lineRule="auto"/>
      <w:jc w:val="both"/>
      <w:outlineLvl w:val="2"/>
      <w:pPrChange w:id="2" w:author="Manoj Kumar" w:date="2024-03-07T16:21:00Z">
        <w:pPr>
          <w:keepNext/>
          <w:keepLines/>
          <w:widowControl w:val="0"/>
          <w:numPr>
            <w:ilvl w:val="2"/>
            <w:numId w:val="14"/>
          </w:numPr>
          <w:autoSpaceDE w:val="0"/>
          <w:autoSpaceDN w:val="0"/>
          <w:spacing w:before="40"/>
          <w:ind w:left="720" w:hanging="720"/>
          <w:outlineLvl w:val="2"/>
        </w:pPr>
      </w:pPrChange>
    </w:pPr>
    <w:rPr>
      <w:rFonts w:eastAsiaTheme="majorEastAsia" w:cstheme="majorBidi"/>
      <w:b/>
      <w:color w:val="000000" w:themeColor="text1"/>
      <w:sz w:val="28"/>
      <w:szCs w:val="24"/>
      <w:rPrChange w:id="2" w:author="Manoj Kumar" w:date="2024-03-07T16:21:00Z">
        <w:rPr>
          <w:rFonts w:eastAsiaTheme="majorEastAsia" w:cstheme="majorBidi"/>
          <w:color w:val="000000" w:themeColor="text1"/>
          <w:sz w:val="28"/>
          <w:szCs w:val="24"/>
          <w:lang w:val="en-US" w:eastAsia="en-US" w:bidi="ar-SA"/>
        </w:rPr>
      </w:rPrChange>
    </w:rPr>
  </w:style>
  <w:style w:type="paragraph" w:styleId="Heading4">
    <w:name w:val="heading 4"/>
    <w:basedOn w:val="Normal"/>
    <w:next w:val="Normal"/>
    <w:link w:val="Heading4Char"/>
    <w:uiPriority w:val="9"/>
    <w:semiHidden/>
    <w:unhideWhenUsed/>
    <w:qFormat/>
    <w:rsid w:val="00535FB7"/>
    <w:pPr>
      <w:keepNext/>
      <w:keepLines/>
      <w:numPr>
        <w:ilvl w:val="3"/>
        <w:numId w:val="14"/>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35FB7"/>
    <w:pPr>
      <w:keepNext/>
      <w:keepLines/>
      <w:numPr>
        <w:ilvl w:val="4"/>
        <w:numId w:val="14"/>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35FB7"/>
    <w:pPr>
      <w:keepNext/>
      <w:keepLines/>
      <w:numPr>
        <w:ilvl w:val="5"/>
        <w:numId w:val="1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35FB7"/>
    <w:pPr>
      <w:keepNext/>
      <w:keepLines/>
      <w:numPr>
        <w:ilvl w:val="6"/>
        <w:numId w:val="1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35FB7"/>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35FB7"/>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B05750"/>
    <w:rPr>
      <w:sz w:val="24"/>
      <w:szCs w:val="24"/>
    </w:rPr>
  </w:style>
  <w:style w:type="character" w:customStyle="1" w:styleId="BodyTextChar">
    <w:name w:val="Body Text Char"/>
    <w:basedOn w:val="DefaultParagraphFont"/>
    <w:link w:val="BodyText"/>
    <w:uiPriority w:val="1"/>
    <w:rsid w:val="00B05750"/>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B05750"/>
    <w:pPr>
      <w:spacing w:line="256" w:lineRule="exact"/>
      <w:ind w:left="862"/>
    </w:pPr>
  </w:style>
  <w:style w:type="paragraph" w:styleId="Footer">
    <w:name w:val="footer"/>
    <w:basedOn w:val="Normal"/>
    <w:link w:val="FooterChar"/>
    <w:uiPriority w:val="99"/>
    <w:unhideWhenUsed/>
    <w:rsid w:val="00B05750"/>
    <w:pPr>
      <w:tabs>
        <w:tab w:val="center" w:pos="4513"/>
        <w:tab w:val="right" w:pos="9026"/>
      </w:tabs>
    </w:pPr>
  </w:style>
  <w:style w:type="character" w:customStyle="1" w:styleId="FooterChar">
    <w:name w:val="Footer Char"/>
    <w:basedOn w:val="DefaultParagraphFont"/>
    <w:link w:val="Footer"/>
    <w:uiPriority w:val="99"/>
    <w:rsid w:val="00B05750"/>
    <w:rPr>
      <w:rFonts w:ascii="Times New Roman" w:eastAsia="Times New Roman" w:hAnsi="Times New Roman" w:cs="Times New Roman"/>
      <w:lang w:val="en-US"/>
    </w:rPr>
  </w:style>
  <w:style w:type="paragraph" w:styleId="ListParagraph">
    <w:name w:val="List Paragraph"/>
    <w:basedOn w:val="Normal"/>
    <w:uiPriority w:val="1"/>
    <w:qFormat/>
    <w:rsid w:val="00B05750"/>
    <w:pPr>
      <w:ind w:left="603" w:hanging="361"/>
    </w:pPr>
  </w:style>
  <w:style w:type="paragraph" w:styleId="Revision">
    <w:name w:val="Revision"/>
    <w:hidden/>
    <w:uiPriority w:val="99"/>
    <w:semiHidden/>
    <w:rsid w:val="004578FE"/>
    <w:pPr>
      <w:spacing w:after="0" w:line="240" w:lineRule="auto"/>
    </w:pPr>
    <w:rPr>
      <w:rFonts w:ascii="Times New Roman" w:eastAsia="Times New Roman" w:hAnsi="Times New Roman" w:cs="Times New Roman"/>
      <w:lang w:val="en-US"/>
    </w:rPr>
  </w:style>
  <w:style w:type="paragraph" w:customStyle="1" w:styleId="para1">
    <w:name w:val="para1"/>
    <w:basedOn w:val="Normal"/>
    <w:link w:val="para1Char"/>
    <w:qFormat/>
    <w:rsid w:val="00535FB7"/>
    <w:pPr>
      <w:tabs>
        <w:tab w:val="left" w:pos="8543"/>
      </w:tabs>
      <w:spacing w:before="240" w:after="240" w:line="360" w:lineRule="auto"/>
      <w:jc w:val="both"/>
      <w:pPrChange w:id="3" w:author="Manoj Kumar" w:date="2024-03-07T16:09:00Z">
        <w:pPr>
          <w:widowControl w:val="0"/>
          <w:tabs>
            <w:tab w:val="left" w:pos="8543"/>
          </w:tabs>
          <w:autoSpaceDE w:val="0"/>
          <w:autoSpaceDN w:val="0"/>
          <w:spacing w:line="251" w:lineRule="exact"/>
          <w:jc w:val="center"/>
        </w:pPr>
      </w:pPrChange>
    </w:pPr>
    <w:rPr>
      <w:sz w:val="24"/>
      <w:rPrChange w:id="3" w:author="Manoj Kumar" w:date="2024-03-07T16:09:00Z">
        <w:rPr>
          <w:sz w:val="24"/>
          <w:szCs w:val="22"/>
          <w:lang w:val="en-US" w:eastAsia="en-US" w:bidi="ar-SA"/>
        </w:rPr>
      </w:rPrChange>
    </w:rPr>
  </w:style>
  <w:style w:type="character" w:customStyle="1" w:styleId="para1Char">
    <w:name w:val="para1 Char"/>
    <w:basedOn w:val="DefaultParagraphFont"/>
    <w:link w:val="para1"/>
    <w:rsid w:val="00535FB7"/>
    <w:rPr>
      <w:rFonts w:ascii="Times New Roman" w:eastAsia="Times New Roman" w:hAnsi="Times New Roman" w:cs="Times New Roman"/>
      <w:sz w:val="24"/>
      <w:lang w:val="en-US"/>
    </w:rPr>
  </w:style>
  <w:style w:type="paragraph" w:styleId="Header">
    <w:name w:val="header"/>
    <w:aliases w:val=" Char"/>
    <w:basedOn w:val="Normal"/>
    <w:link w:val="HeaderChar"/>
    <w:uiPriority w:val="99"/>
    <w:unhideWhenUsed/>
    <w:rsid w:val="00535FB7"/>
    <w:pPr>
      <w:tabs>
        <w:tab w:val="center" w:pos="4513"/>
        <w:tab w:val="right" w:pos="9026"/>
      </w:tabs>
    </w:pPr>
  </w:style>
  <w:style w:type="character" w:customStyle="1" w:styleId="HeaderChar">
    <w:name w:val="Header Char"/>
    <w:aliases w:val=" Char Char"/>
    <w:basedOn w:val="DefaultParagraphFont"/>
    <w:link w:val="Header"/>
    <w:uiPriority w:val="99"/>
    <w:rsid w:val="00535FB7"/>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535FB7"/>
    <w:rPr>
      <w:rFonts w:ascii="Times New Roman" w:eastAsiaTheme="majorEastAsia" w:hAnsi="Times New Roman" w:cstheme="majorBidi"/>
      <w:b/>
      <w:color w:val="000000" w:themeColor="text1"/>
      <w:sz w:val="36"/>
      <w:szCs w:val="32"/>
      <w:lang w:val="en-US"/>
    </w:rPr>
  </w:style>
  <w:style w:type="character" w:customStyle="1" w:styleId="Heading2Char">
    <w:name w:val="Heading 2 Char"/>
    <w:basedOn w:val="DefaultParagraphFont"/>
    <w:link w:val="Heading2"/>
    <w:uiPriority w:val="9"/>
    <w:rsid w:val="00535FB7"/>
    <w:rPr>
      <w:rFonts w:ascii="Times New Roman" w:eastAsiaTheme="majorEastAsia" w:hAnsi="Times New Roman" w:cstheme="majorBidi"/>
      <w:b/>
      <w:color w:val="000000" w:themeColor="text1"/>
      <w:sz w:val="32"/>
      <w:szCs w:val="26"/>
      <w:lang w:val="en-US"/>
    </w:rPr>
  </w:style>
  <w:style w:type="character" w:customStyle="1" w:styleId="Heading3Char">
    <w:name w:val="Heading 3 Char"/>
    <w:basedOn w:val="DefaultParagraphFont"/>
    <w:link w:val="Heading3"/>
    <w:uiPriority w:val="9"/>
    <w:rsid w:val="00535FB7"/>
    <w:rPr>
      <w:rFonts w:ascii="Times New Roman" w:eastAsiaTheme="majorEastAsia" w:hAnsi="Times New Roman" w:cstheme="majorBidi"/>
      <w:b/>
      <w:color w:val="000000" w:themeColor="text1"/>
      <w:sz w:val="28"/>
      <w:szCs w:val="24"/>
      <w:lang w:val="en-US"/>
    </w:rPr>
  </w:style>
  <w:style w:type="character" w:customStyle="1" w:styleId="Heading4Char">
    <w:name w:val="Heading 4 Char"/>
    <w:basedOn w:val="DefaultParagraphFont"/>
    <w:link w:val="Heading4"/>
    <w:uiPriority w:val="9"/>
    <w:semiHidden/>
    <w:rsid w:val="00535FB7"/>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535FB7"/>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535FB7"/>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535FB7"/>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535FB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535FB7"/>
    <w:rPr>
      <w:rFonts w:asciiTheme="majorHAnsi" w:eastAsiaTheme="majorEastAsia" w:hAnsiTheme="majorHAnsi" w:cstheme="majorBidi"/>
      <w:i/>
      <w:iCs/>
      <w:color w:val="272727" w:themeColor="text1" w:themeTint="D8"/>
      <w:sz w:val="21"/>
      <w:szCs w:val="21"/>
      <w:lang w:val="en-US"/>
    </w:rPr>
  </w:style>
  <w:style w:type="paragraph" w:styleId="Title">
    <w:name w:val="Title"/>
    <w:basedOn w:val="Normal"/>
    <w:next w:val="Normal"/>
    <w:link w:val="TitleChar"/>
    <w:uiPriority w:val="10"/>
    <w:qFormat/>
    <w:rsid w:val="00535FB7"/>
    <w:pPr>
      <w:spacing w:before="240" w:after="240" w:line="360" w:lineRule="auto"/>
      <w:jc w:val="center"/>
      <w:pPrChange w:id="4" w:author="Manoj Kumar" w:date="2024-03-07T16:23:00Z">
        <w:pPr>
          <w:widowControl w:val="0"/>
          <w:autoSpaceDE w:val="0"/>
          <w:autoSpaceDN w:val="0"/>
          <w:contextualSpacing/>
        </w:pPr>
      </w:pPrChange>
    </w:pPr>
    <w:rPr>
      <w:rFonts w:eastAsiaTheme="majorEastAsia" w:cstheme="majorBidi"/>
      <w:b/>
      <w:spacing w:val="-10"/>
      <w:kern w:val="28"/>
      <w:sz w:val="36"/>
      <w:szCs w:val="56"/>
      <w:rPrChange w:id="4" w:author="Manoj Kumar" w:date="2024-03-07T16:23:00Z">
        <w:rPr>
          <w:rFonts w:eastAsiaTheme="majorEastAsia" w:cstheme="majorBidi"/>
          <w:spacing w:val="-10"/>
          <w:kern w:val="28"/>
          <w:sz w:val="36"/>
          <w:szCs w:val="56"/>
          <w:lang w:val="en-US" w:eastAsia="en-US" w:bidi="ar-SA"/>
        </w:rPr>
      </w:rPrChange>
    </w:rPr>
  </w:style>
  <w:style w:type="character" w:customStyle="1" w:styleId="TitleChar">
    <w:name w:val="Title Char"/>
    <w:basedOn w:val="DefaultParagraphFont"/>
    <w:link w:val="Title"/>
    <w:uiPriority w:val="10"/>
    <w:rsid w:val="00535FB7"/>
    <w:rPr>
      <w:rFonts w:ascii="Times New Roman" w:eastAsiaTheme="majorEastAsia" w:hAnsi="Times New Roman" w:cstheme="majorBidi"/>
      <w:b/>
      <w:spacing w:val="-10"/>
      <w:kern w:val="28"/>
      <w:sz w:val="36"/>
      <w:szCs w:val="56"/>
      <w:lang w:val="en-US"/>
    </w:rPr>
  </w:style>
  <w:style w:type="paragraph" w:styleId="NormalWeb">
    <w:name w:val="Normal (Web)"/>
    <w:basedOn w:val="Normal"/>
    <w:uiPriority w:val="99"/>
    <w:unhideWhenUsed/>
    <w:rsid w:val="006F5DB2"/>
    <w:pPr>
      <w:widowControl/>
      <w:autoSpaceDE/>
      <w:autoSpaceDN/>
      <w:spacing w:before="100" w:beforeAutospacing="1" w:after="100" w:afterAutospacing="1"/>
    </w:pPr>
    <w:rPr>
      <w:sz w:val="24"/>
      <w:szCs w:val="24"/>
      <w:lang w:val="en-IN" w:eastAsia="en-IN"/>
    </w:rPr>
  </w:style>
  <w:style w:type="character" w:styleId="Emphasis">
    <w:name w:val="Emphasis"/>
    <w:uiPriority w:val="20"/>
    <w:qFormat/>
    <w:rsid w:val="006F5DB2"/>
    <w:rPr>
      <w:i/>
      <w:iCs/>
    </w:rPr>
  </w:style>
  <w:style w:type="table" w:styleId="TableGrid">
    <w:name w:val="Table Grid"/>
    <w:basedOn w:val="TableNormal"/>
    <w:uiPriority w:val="39"/>
    <w:rsid w:val="006F5D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059A2"/>
    <w:rPr>
      <w:rFonts w:ascii="Tahoma" w:hAnsi="Tahoma" w:cs="Tahoma"/>
      <w:sz w:val="16"/>
      <w:szCs w:val="16"/>
    </w:rPr>
  </w:style>
  <w:style w:type="character" w:customStyle="1" w:styleId="BalloonTextChar">
    <w:name w:val="Balloon Text Char"/>
    <w:basedOn w:val="DefaultParagraphFont"/>
    <w:link w:val="BalloonText"/>
    <w:uiPriority w:val="99"/>
    <w:semiHidden/>
    <w:rsid w:val="00B059A2"/>
    <w:rPr>
      <w:rFonts w:ascii="Tahoma" w:eastAsia="Times New Roman" w:hAnsi="Tahoma" w:cs="Tahoma"/>
      <w:sz w:val="16"/>
      <w:szCs w:val="16"/>
      <w:lang w:val="en-US"/>
    </w:rPr>
  </w:style>
  <w:style w:type="character" w:customStyle="1" w:styleId="mw-page-title-main">
    <w:name w:val="mw-page-title-main"/>
    <w:basedOn w:val="DefaultParagraphFont"/>
    <w:rsid w:val="0031304F"/>
  </w:style>
  <w:style w:type="character" w:styleId="Hyperlink">
    <w:name w:val="Hyperlink"/>
    <w:basedOn w:val="DefaultParagraphFont"/>
    <w:uiPriority w:val="99"/>
    <w:unhideWhenUsed/>
    <w:rsid w:val="00B46100"/>
    <w:rPr>
      <w:color w:val="0563C1" w:themeColor="hyperlink"/>
      <w:u w:val="single"/>
    </w:rPr>
  </w:style>
  <w:style w:type="character" w:styleId="UnresolvedMention">
    <w:name w:val="Unresolved Mention"/>
    <w:basedOn w:val="DefaultParagraphFont"/>
    <w:uiPriority w:val="99"/>
    <w:semiHidden/>
    <w:unhideWhenUsed/>
    <w:rsid w:val="00B461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96245">
      <w:bodyDiv w:val="1"/>
      <w:marLeft w:val="0"/>
      <w:marRight w:val="0"/>
      <w:marTop w:val="0"/>
      <w:marBottom w:val="0"/>
      <w:divBdr>
        <w:top w:val="none" w:sz="0" w:space="0" w:color="auto"/>
        <w:left w:val="none" w:sz="0" w:space="0" w:color="auto"/>
        <w:bottom w:val="none" w:sz="0" w:space="0" w:color="auto"/>
        <w:right w:val="none" w:sz="0" w:space="0" w:color="auto"/>
      </w:divBdr>
    </w:div>
    <w:div w:id="241647762">
      <w:bodyDiv w:val="1"/>
      <w:marLeft w:val="0"/>
      <w:marRight w:val="0"/>
      <w:marTop w:val="0"/>
      <w:marBottom w:val="0"/>
      <w:divBdr>
        <w:top w:val="none" w:sz="0" w:space="0" w:color="auto"/>
        <w:left w:val="none" w:sz="0" w:space="0" w:color="auto"/>
        <w:bottom w:val="none" w:sz="0" w:space="0" w:color="auto"/>
        <w:right w:val="none" w:sz="0" w:space="0" w:color="auto"/>
      </w:divBdr>
    </w:div>
    <w:div w:id="309749695">
      <w:bodyDiv w:val="1"/>
      <w:marLeft w:val="0"/>
      <w:marRight w:val="0"/>
      <w:marTop w:val="0"/>
      <w:marBottom w:val="0"/>
      <w:divBdr>
        <w:top w:val="none" w:sz="0" w:space="0" w:color="auto"/>
        <w:left w:val="none" w:sz="0" w:space="0" w:color="auto"/>
        <w:bottom w:val="none" w:sz="0" w:space="0" w:color="auto"/>
        <w:right w:val="none" w:sz="0" w:space="0" w:color="auto"/>
      </w:divBdr>
    </w:div>
    <w:div w:id="494762645">
      <w:bodyDiv w:val="1"/>
      <w:marLeft w:val="0"/>
      <w:marRight w:val="0"/>
      <w:marTop w:val="0"/>
      <w:marBottom w:val="0"/>
      <w:divBdr>
        <w:top w:val="none" w:sz="0" w:space="0" w:color="auto"/>
        <w:left w:val="none" w:sz="0" w:space="0" w:color="auto"/>
        <w:bottom w:val="none" w:sz="0" w:space="0" w:color="auto"/>
        <w:right w:val="none" w:sz="0" w:space="0" w:color="auto"/>
      </w:divBdr>
    </w:div>
    <w:div w:id="743648043">
      <w:bodyDiv w:val="1"/>
      <w:marLeft w:val="0"/>
      <w:marRight w:val="0"/>
      <w:marTop w:val="0"/>
      <w:marBottom w:val="0"/>
      <w:divBdr>
        <w:top w:val="none" w:sz="0" w:space="0" w:color="auto"/>
        <w:left w:val="none" w:sz="0" w:space="0" w:color="auto"/>
        <w:bottom w:val="none" w:sz="0" w:space="0" w:color="auto"/>
        <w:right w:val="none" w:sz="0" w:space="0" w:color="auto"/>
      </w:divBdr>
    </w:div>
    <w:div w:id="755127857">
      <w:bodyDiv w:val="1"/>
      <w:marLeft w:val="0"/>
      <w:marRight w:val="0"/>
      <w:marTop w:val="0"/>
      <w:marBottom w:val="0"/>
      <w:divBdr>
        <w:top w:val="none" w:sz="0" w:space="0" w:color="auto"/>
        <w:left w:val="none" w:sz="0" w:space="0" w:color="auto"/>
        <w:bottom w:val="none" w:sz="0" w:space="0" w:color="auto"/>
        <w:right w:val="none" w:sz="0" w:space="0" w:color="auto"/>
      </w:divBdr>
      <w:divsChild>
        <w:div w:id="116529707">
          <w:marLeft w:val="0"/>
          <w:marRight w:val="0"/>
          <w:marTop w:val="0"/>
          <w:marBottom w:val="0"/>
          <w:divBdr>
            <w:top w:val="none" w:sz="0" w:space="0" w:color="auto"/>
            <w:left w:val="none" w:sz="0" w:space="0" w:color="auto"/>
            <w:bottom w:val="none" w:sz="0" w:space="0" w:color="auto"/>
            <w:right w:val="none" w:sz="0" w:space="0" w:color="auto"/>
          </w:divBdr>
          <w:divsChild>
            <w:div w:id="41559723">
              <w:marLeft w:val="0"/>
              <w:marRight w:val="0"/>
              <w:marTop w:val="0"/>
              <w:marBottom w:val="150"/>
              <w:divBdr>
                <w:top w:val="none" w:sz="0" w:space="0" w:color="auto"/>
                <w:left w:val="none" w:sz="0" w:space="0" w:color="auto"/>
                <w:bottom w:val="none" w:sz="0" w:space="0" w:color="auto"/>
                <w:right w:val="none" w:sz="0" w:space="0" w:color="auto"/>
              </w:divBdr>
            </w:div>
          </w:divsChild>
        </w:div>
        <w:div w:id="616569946">
          <w:marLeft w:val="0"/>
          <w:marRight w:val="0"/>
          <w:marTop w:val="0"/>
          <w:marBottom w:val="0"/>
          <w:divBdr>
            <w:top w:val="none" w:sz="0" w:space="0" w:color="auto"/>
            <w:left w:val="none" w:sz="0" w:space="0" w:color="auto"/>
            <w:bottom w:val="none" w:sz="0" w:space="0" w:color="auto"/>
            <w:right w:val="none" w:sz="0" w:space="0" w:color="auto"/>
          </w:divBdr>
          <w:divsChild>
            <w:div w:id="2031225479">
              <w:marLeft w:val="-420"/>
              <w:marRight w:val="0"/>
              <w:marTop w:val="0"/>
              <w:marBottom w:val="0"/>
              <w:divBdr>
                <w:top w:val="none" w:sz="0" w:space="0" w:color="auto"/>
                <w:left w:val="none" w:sz="0" w:space="0" w:color="auto"/>
                <w:bottom w:val="none" w:sz="0" w:space="0" w:color="auto"/>
                <w:right w:val="none" w:sz="0" w:space="0" w:color="auto"/>
              </w:divBdr>
              <w:divsChild>
                <w:div w:id="1325357285">
                  <w:marLeft w:val="0"/>
                  <w:marRight w:val="0"/>
                  <w:marTop w:val="0"/>
                  <w:marBottom w:val="0"/>
                  <w:divBdr>
                    <w:top w:val="none" w:sz="0" w:space="0" w:color="auto"/>
                    <w:left w:val="none" w:sz="0" w:space="0" w:color="auto"/>
                    <w:bottom w:val="none" w:sz="0" w:space="0" w:color="auto"/>
                    <w:right w:val="none" w:sz="0" w:space="0" w:color="auto"/>
                  </w:divBdr>
                  <w:divsChild>
                    <w:div w:id="17044817">
                      <w:marLeft w:val="0"/>
                      <w:marRight w:val="0"/>
                      <w:marTop w:val="0"/>
                      <w:marBottom w:val="0"/>
                      <w:divBdr>
                        <w:top w:val="none" w:sz="0" w:space="0" w:color="auto"/>
                        <w:left w:val="none" w:sz="0" w:space="0" w:color="auto"/>
                        <w:bottom w:val="none" w:sz="0" w:space="0" w:color="auto"/>
                        <w:right w:val="none" w:sz="0" w:space="0" w:color="auto"/>
                      </w:divBdr>
                      <w:divsChild>
                        <w:div w:id="595553755">
                          <w:marLeft w:val="0"/>
                          <w:marRight w:val="0"/>
                          <w:marTop w:val="0"/>
                          <w:marBottom w:val="0"/>
                          <w:divBdr>
                            <w:top w:val="none" w:sz="0" w:space="0" w:color="auto"/>
                            <w:left w:val="none" w:sz="0" w:space="0" w:color="auto"/>
                            <w:bottom w:val="none" w:sz="0" w:space="0" w:color="auto"/>
                            <w:right w:val="none" w:sz="0" w:space="0" w:color="auto"/>
                          </w:divBdr>
                        </w:div>
                        <w:div w:id="39454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767325">
              <w:marLeft w:val="-420"/>
              <w:marRight w:val="0"/>
              <w:marTop w:val="0"/>
              <w:marBottom w:val="0"/>
              <w:divBdr>
                <w:top w:val="none" w:sz="0" w:space="0" w:color="auto"/>
                <w:left w:val="none" w:sz="0" w:space="0" w:color="auto"/>
                <w:bottom w:val="none" w:sz="0" w:space="0" w:color="auto"/>
                <w:right w:val="none" w:sz="0" w:space="0" w:color="auto"/>
              </w:divBdr>
              <w:divsChild>
                <w:div w:id="1614552615">
                  <w:marLeft w:val="0"/>
                  <w:marRight w:val="0"/>
                  <w:marTop w:val="0"/>
                  <w:marBottom w:val="0"/>
                  <w:divBdr>
                    <w:top w:val="none" w:sz="0" w:space="0" w:color="auto"/>
                    <w:left w:val="none" w:sz="0" w:space="0" w:color="auto"/>
                    <w:bottom w:val="none" w:sz="0" w:space="0" w:color="auto"/>
                    <w:right w:val="none" w:sz="0" w:space="0" w:color="auto"/>
                  </w:divBdr>
                  <w:divsChild>
                    <w:div w:id="1944023564">
                      <w:marLeft w:val="0"/>
                      <w:marRight w:val="0"/>
                      <w:marTop w:val="0"/>
                      <w:marBottom w:val="0"/>
                      <w:divBdr>
                        <w:top w:val="none" w:sz="0" w:space="0" w:color="auto"/>
                        <w:left w:val="none" w:sz="0" w:space="0" w:color="auto"/>
                        <w:bottom w:val="none" w:sz="0" w:space="0" w:color="auto"/>
                        <w:right w:val="none" w:sz="0" w:space="0" w:color="auto"/>
                      </w:divBdr>
                      <w:divsChild>
                        <w:div w:id="1850218889">
                          <w:marLeft w:val="0"/>
                          <w:marRight w:val="0"/>
                          <w:marTop w:val="0"/>
                          <w:marBottom w:val="0"/>
                          <w:divBdr>
                            <w:top w:val="none" w:sz="0" w:space="0" w:color="auto"/>
                            <w:left w:val="none" w:sz="0" w:space="0" w:color="auto"/>
                            <w:bottom w:val="none" w:sz="0" w:space="0" w:color="auto"/>
                            <w:right w:val="none" w:sz="0" w:space="0" w:color="auto"/>
                          </w:divBdr>
                        </w:div>
                        <w:div w:id="62045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93902">
              <w:marLeft w:val="0"/>
              <w:marRight w:val="0"/>
              <w:marTop w:val="0"/>
              <w:marBottom w:val="0"/>
              <w:divBdr>
                <w:top w:val="none" w:sz="0" w:space="0" w:color="auto"/>
                <w:left w:val="none" w:sz="0" w:space="0" w:color="auto"/>
                <w:bottom w:val="none" w:sz="0" w:space="0" w:color="auto"/>
                <w:right w:val="none" w:sz="0" w:space="0" w:color="auto"/>
              </w:divBdr>
              <w:divsChild>
                <w:div w:id="1115324028">
                  <w:marLeft w:val="-420"/>
                  <w:marRight w:val="0"/>
                  <w:marTop w:val="0"/>
                  <w:marBottom w:val="0"/>
                  <w:divBdr>
                    <w:top w:val="none" w:sz="0" w:space="0" w:color="auto"/>
                    <w:left w:val="none" w:sz="0" w:space="0" w:color="auto"/>
                    <w:bottom w:val="none" w:sz="0" w:space="0" w:color="auto"/>
                    <w:right w:val="none" w:sz="0" w:space="0" w:color="auto"/>
                  </w:divBdr>
                  <w:divsChild>
                    <w:div w:id="1709836490">
                      <w:marLeft w:val="0"/>
                      <w:marRight w:val="0"/>
                      <w:marTop w:val="0"/>
                      <w:marBottom w:val="0"/>
                      <w:divBdr>
                        <w:top w:val="none" w:sz="0" w:space="0" w:color="auto"/>
                        <w:left w:val="none" w:sz="0" w:space="0" w:color="auto"/>
                        <w:bottom w:val="none" w:sz="0" w:space="0" w:color="auto"/>
                        <w:right w:val="none" w:sz="0" w:space="0" w:color="auto"/>
                      </w:divBdr>
                      <w:divsChild>
                        <w:div w:id="119692607">
                          <w:marLeft w:val="0"/>
                          <w:marRight w:val="0"/>
                          <w:marTop w:val="0"/>
                          <w:marBottom w:val="0"/>
                          <w:divBdr>
                            <w:top w:val="none" w:sz="0" w:space="0" w:color="auto"/>
                            <w:left w:val="none" w:sz="0" w:space="0" w:color="auto"/>
                            <w:bottom w:val="none" w:sz="0" w:space="0" w:color="auto"/>
                            <w:right w:val="none" w:sz="0" w:space="0" w:color="auto"/>
                          </w:divBdr>
                          <w:divsChild>
                            <w:div w:id="442303706">
                              <w:marLeft w:val="0"/>
                              <w:marRight w:val="0"/>
                              <w:marTop w:val="0"/>
                              <w:marBottom w:val="0"/>
                              <w:divBdr>
                                <w:top w:val="none" w:sz="0" w:space="0" w:color="auto"/>
                                <w:left w:val="none" w:sz="0" w:space="0" w:color="auto"/>
                                <w:bottom w:val="none" w:sz="0" w:space="0" w:color="auto"/>
                                <w:right w:val="none" w:sz="0" w:space="0" w:color="auto"/>
                              </w:divBdr>
                            </w:div>
                            <w:div w:id="99387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50285">
              <w:marLeft w:val="0"/>
              <w:marRight w:val="0"/>
              <w:marTop w:val="0"/>
              <w:marBottom w:val="0"/>
              <w:divBdr>
                <w:top w:val="none" w:sz="0" w:space="0" w:color="auto"/>
                <w:left w:val="none" w:sz="0" w:space="0" w:color="auto"/>
                <w:bottom w:val="none" w:sz="0" w:space="0" w:color="auto"/>
                <w:right w:val="none" w:sz="0" w:space="0" w:color="auto"/>
              </w:divBdr>
              <w:divsChild>
                <w:div w:id="684359442">
                  <w:marLeft w:val="-420"/>
                  <w:marRight w:val="0"/>
                  <w:marTop w:val="0"/>
                  <w:marBottom w:val="0"/>
                  <w:divBdr>
                    <w:top w:val="none" w:sz="0" w:space="0" w:color="auto"/>
                    <w:left w:val="none" w:sz="0" w:space="0" w:color="auto"/>
                    <w:bottom w:val="none" w:sz="0" w:space="0" w:color="auto"/>
                    <w:right w:val="none" w:sz="0" w:space="0" w:color="auto"/>
                  </w:divBdr>
                  <w:divsChild>
                    <w:div w:id="273636519">
                      <w:marLeft w:val="0"/>
                      <w:marRight w:val="0"/>
                      <w:marTop w:val="0"/>
                      <w:marBottom w:val="0"/>
                      <w:divBdr>
                        <w:top w:val="none" w:sz="0" w:space="0" w:color="auto"/>
                        <w:left w:val="none" w:sz="0" w:space="0" w:color="auto"/>
                        <w:bottom w:val="none" w:sz="0" w:space="0" w:color="auto"/>
                        <w:right w:val="none" w:sz="0" w:space="0" w:color="auto"/>
                      </w:divBdr>
                      <w:divsChild>
                        <w:div w:id="1862164097">
                          <w:marLeft w:val="0"/>
                          <w:marRight w:val="0"/>
                          <w:marTop w:val="0"/>
                          <w:marBottom w:val="0"/>
                          <w:divBdr>
                            <w:top w:val="none" w:sz="0" w:space="0" w:color="auto"/>
                            <w:left w:val="none" w:sz="0" w:space="0" w:color="auto"/>
                            <w:bottom w:val="none" w:sz="0" w:space="0" w:color="auto"/>
                            <w:right w:val="none" w:sz="0" w:space="0" w:color="auto"/>
                          </w:divBdr>
                          <w:divsChild>
                            <w:div w:id="269893700">
                              <w:marLeft w:val="0"/>
                              <w:marRight w:val="0"/>
                              <w:marTop w:val="0"/>
                              <w:marBottom w:val="0"/>
                              <w:divBdr>
                                <w:top w:val="none" w:sz="0" w:space="0" w:color="auto"/>
                                <w:left w:val="none" w:sz="0" w:space="0" w:color="auto"/>
                                <w:bottom w:val="none" w:sz="0" w:space="0" w:color="auto"/>
                                <w:right w:val="none" w:sz="0" w:space="0" w:color="auto"/>
                              </w:divBdr>
                            </w:div>
                            <w:div w:id="41779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348256">
              <w:marLeft w:val="0"/>
              <w:marRight w:val="0"/>
              <w:marTop w:val="0"/>
              <w:marBottom w:val="0"/>
              <w:divBdr>
                <w:top w:val="none" w:sz="0" w:space="0" w:color="auto"/>
                <w:left w:val="none" w:sz="0" w:space="0" w:color="auto"/>
                <w:bottom w:val="none" w:sz="0" w:space="0" w:color="auto"/>
                <w:right w:val="none" w:sz="0" w:space="0" w:color="auto"/>
              </w:divBdr>
              <w:divsChild>
                <w:div w:id="1279918319">
                  <w:marLeft w:val="-420"/>
                  <w:marRight w:val="0"/>
                  <w:marTop w:val="0"/>
                  <w:marBottom w:val="0"/>
                  <w:divBdr>
                    <w:top w:val="none" w:sz="0" w:space="0" w:color="auto"/>
                    <w:left w:val="none" w:sz="0" w:space="0" w:color="auto"/>
                    <w:bottom w:val="none" w:sz="0" w:space="0" w:color="auto"/>
                    <w:right w:val="none" w:sz="0" w:space="0" w:color="auto"/>
                  </w:divBdr>
                  <w:divsChild>
                    <w:div w:id="1005128720">
                      <w:marLeft w:val="0"/>
                      <w:marRight w:val="0"/>
                      <w:marTop w:val="0"/>
                      <w:marBottom w:val="0"/>
                      <w:divBdr>
                        <w:top w:val="none" w:sz="0" w:space="0" w:color="auto"/>
                        <w:left w:val="none" w:sz="0" w:space="0" w:color="auto"/>
                        <w:bottom w:val="none" w:sz="0" w:space="0" w:color="auto"/>
                        <w:right w:val="none" w:sz="0" w:space="0" w:color="auto"/>
                      </w:divBdr>
                      <w:divsChild>
                        <w:div w:id="1988775396">
                          <w:marLeft w:val="0"/>
                          <w:marRight w:val="0"/>
                          <w:marTop w:val="0"/>
                          <w:marBottom w:val="0"/>
                          <w:divBdr>
                            <w:top w:val="none" w:sz="0" w:space="0" w:color="auto"/>
                            <w:left w:val="none" w:sz="0" w:space="0" w:color="auto"/>
                            <w:bottom w:val="none" w:sz="0" w:space="0" w:color="auto"/>
                            <w:right w:val="none" w:sz="0" w:space="0" w:color="auto"/>
                          </w:divBdr>
                          <w:divsChild>
                            <w:div w:id="1487360963">
                              <w:marLeft w:val="0"/>
                              <w:marRight w:val="0"/>
                              <w:marTop w:val="0"/>
                              <w:marBottom w:val="0"/>
                              <w:divBdr>
                                <w:top w:val="none" w:sz="0" w:space="0" w:color="auto"/>
                                <w:left w:val="none" w:sz="0" w:space="0" w:color="auto"/>
                                <w:bottom w:val="none" w:sz="0" w:space="0" w:color="auto"/>
                                <w:right w:val="none" w:sz="0" w:space="0" w:color="auto"/>
                              </w:divBdr>
                            </w:div>
                            <w:div w:id="9059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446558">
              <w:marLeft w:val="0"/>
              <w:marRight w:val="0"/>
              <w:marTop w:val="0"/>
              <w:marBottom w:val="0"/>
              <w:divBdr>
                <w:top w:val="none" w:sz="0" w:space="0" w:color="auto"/>
                <w:left w:val="none" w:sz="0" w:space="0" w:color="auto"/>
                <w:bottom w:val="none" w:sz="0" w:space="0" w:color="auto"/>
                <w:right w:val="none" w:sz="0" w:space="0" w:color="auto"/>
              </w:divBdr>
              <w:divsChild>
                <w:div w:id="1035889421">
                  <w:marLeft w:val="-420"/>
                  <w:marRight w:val="0"/>
                  <w:marTop w:val="0"/>
                  <w:marBottom w:val="0"/>
                  <w:divBdr>
                    <w:top w:val="none" w:sz="0" w:space="0" w:color="auto"/>
                    <w:left w:val="none" w:sz="0" w:space="0" w:color="auto"/>
                    <w:bottom w:val="none" w:sz="0" w:space="0" w:color="auto"/>
                    <w:right w:val="none" w:sz="0" w:space="0" w:color="auto"/>
                  </w:divBdr>
                  <w:divsChild>
                    <w:div w:id="963121645">
                      <w:marLeft w:val="0"/>
                      <w:marRight w:val="0"/>
                      <w:marTop w:val="0"/>
                      <w:marBottom w:val="0"/>
                      <w:divBdr>
                        <w:top w:val="none" w:sz="0" w:space="0" w:color="auto"/>
                        <w:left w:val="none" w:sz="0" w:space="0" w:color="auto"/>
                        <w:bottom w:val="none" w:sz="0" w:space="0" w:color="auto"/>
                        <w:right w:val="none" w:sz="0" w:space="0" w:color="auto"/>
                      </w:divBdr>
                      <w:divsChild>
                        <w:div w:id="13238587">
                          <w:marLeft w:val="0"/>
                          <w:marRight w:val="0"/>
                          <w:marTop w:val="0"/>
                          <w:marBottom w:val="0"/>
                          <w:divBdr>
                            <w:top w:val="none" w:sz="0" w:space="0" w:color="auto"/>
                            <w:left w:val="none" w:sz="0" w:space="0" w:color="auto"/>
                            <w:bottom w:val="none" w:sz="0" w:space="0" w:color="auto"/>
                            <w:right w:val="none" w:sz="0" w:space="0" w:color="auto"/>
                          </w:divBdr>
                          <w:divsChild>
                            <w:div w:id="996425094">
                              <w:marLeft w:val="0"/>
                              <w:marRight w:val="0"/>
                              <w:marTop w:val="0"/>
                              <w:marBottom w:val="0"/>
                              <w:divBdr>
                                <w:top w:val="none" w:sz="0" w:space="0" w:color="auto"/>
                                <w:left w:val="none" w:sz="0" w:space="0" w:color="auto"/>
                                <w:bottom w:val="none" w:sz="0" w:space="0" w:color="auto"/>
                                <w:right w:val="none" w:sz="0" w:space="0" w:color="auto"/>
                              </w:divBdr>
                            </w:div>
                            <w:div w:id="164754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2107114">
      <w:bodyDiv w:val="1"/>
      <w:marLeft w:val="0"/>
      <w:marRight w:val="0"/>
      <w:marTop w:val="0"/>
      <w:marBottom w:val="0"/>
      <w:divBdr>
        <w:top w:val="none" w:sz="0" w:space="0" w:color="auto"/>
        <w:left w:val="none" w:sz="0" w:space="0" w:color="auto"/>
        <w:bottom w:val="none" w:sz="0" w:space="0" w:color="auto"/>
        <w:right w:val="none" w:sz="0" w:space="0" w:color="auto"/>
      </w:divBdr>
    </w:div>
    <w:div w:id="994339991">
      <w:bodyDiv w:val="1"/>
      <w:marLeft w:val="0"/>
      <w:marRight w:val="0"/>
      <w:marTop w:val="0"/>
      <w:marBottom w:val="0"/>
      <w:divBdr>
        <w:top w:val="none" w:sz="0" w:space="0" w:color="auto"/>
        <w:left w:val="none" w:sz="0" w:space="0" w:color="auto"/>
        <w:bottom w:val="none" w:sz="0" w:space="0" w:color="auto"/>
        <w:right w:val="none" w:sz="0" w:space="0" w:color="auto"/>
      </w:divBdr>
    </w:div>
    <w:div w:id="1346591704">
      <w:bodyDiv w:val="1"/>
      <w:marLeft w:val="0"/>
      <w:marRight w:val="0"/>
      <w:marTop w:val="0"/>
      <w:marBottom w:val="0"/>
      <w:divBdr>
        <w:top w:val="none" w:sz="0" w:space="0" w:color="auto"/>
        <w:left w:val="none" w:sz="0" w:space="0" w:color="auto"/>
        <w:bottom w:val="none" w:sz="0" w:space="0" w:color="auto"/>
        <w:right w:val="none" w:sz="0" w:space="0" w:color="auto"/>
      </w:divBdr>
    </w:div>
    <w:div w:id="1384981259">
      <w:bodyDiv w:val="1"/>
      <w:marLeft w:val="0"/>
      <w:marRight w:val="0"/>
      <w:marTop w:val="0"/>
      <w:marBottom w:val="0"/>
      <w:divBdr>
        <w:top w:val="none" w:sz="0" w:space="0" w:color="auto"/>
        <w:left w:val="none" w:sz="0" w:space="0" w:color="auto"/>
        <w:bottom w:val="none" w:sz="0" w:space="0" w:color="auto"/>
        <w:right w:val="none" w:sz="0" w:space="0" w:color="auto"/>
      </w:divBdr>
      <w:divsChild>
        <w:div w:id="227036295">
          <w:marLeft w:val="0"/>
          <w:marRight w:val="0"/>
          <w:marTop w:val="0"/>
          <w:marBottom w:val="0"/>
          <w:divBdr>
            <w:top w:val="none" w:sz="0" w:space="0" w:color="auto"/>
            <w:left w:val="none" w:sz="0" w:space="0" w:color="auto"/>
            <w:bottom w:val="none" w:sz="0" w:space="0" w:color="auto"/>
            <w:right w:val="none" w:sz="0" w:space="0" w:color="auto"/>
          </w:divBdr>
          <w:divsChild>
            <w:div w:id="44258457">
              <w:marLeft w:val="0"/>
              <w:marRight w:val="0"/>
              <w:marTop w:val="0"/>
              <w:marBottom w:val="150"/>
              <w:divBdr>
                <w:top w:val="none" w:sz="0" w:space="0" w:color="auto"/>
                <w:left w:val="none" w:sz="0" w:space="0" w:color="auto"/>
                <w:bottom w:val="none" w:sz="0" w:space="0" w:color="auto"/>
                <w:right w:val="none" w:sz="0" w:space="0" w:color="auto"/>
              </w:divBdr>
            </w:div>
          </w:divsChild>
        </w:div>
        <w:div w:id="1909025888">
          <w:marLeft w:val="0"/>
          <w:marRight w:val="0"/>
          <w:marTop w:val="0"/>
          <w:marBottom w:val="0"/>
          <w:divBdr>
            <w:top w:val="none" w:sz="0" w:space="0" w:color="auto"/>
            <w:left w:val="none" w:sz="0" w:space="0" w:color="auto"/>
            <w:bottom w:val="none" w:sz="0" w:space="0" w:color="auto"/>
            <w:right w:val="none" w:sz="0" w:space="0" w:color="auto"/>
          </w:divBdr>
          <w:divsChild>
            <w:div w:id="1400639608">
              <w:marLeft w:val="-420"/>
              <w:marRight w:val="0"/>
              <w:marTop w:val="0"/>
              <w:marBottom w:val="0"/>
              <w:divBdr>
                <w:top w:val="none" w:sz="0" w:space="0" w:color="auto"/>
                <w:left w:val="none" w:sz="0" w:space="0" w:color="auto"/>
                <w:bottom w:val="none" w:sz="0" w:space="0" w:color="auto"/>
                <w:right w:val="none" w:sz="0" w:space="0" w:color="auto"/>
              </w:divBdr>
              <w:divsChild>
                <w:div w:id="97071550">
                  <w:marLeft w:val="0"/>
                  <w:marRight w:val="0"/>
                  <w:marTop w:val="0"/>
                  <w:marBottom w:val="0"/>
                  <w:divBdr>
                    <w:top w:val="none" w:sz="0" w:space="0" w:color="auto"/>
                    <w:left w:val="none" w:sz="0" w:space="0" w:color="auto"/>
                    <w:bottom w:val="none" w:sz="0" w:space="0" w:color="auto"/>
                    <w:right w:val="none" w:sz="0" w:space="0" w:color="auto"/>
                  </w:divBdr>
                  <w:divsChild>
                    <w:div w:id="2053192038">
                      <w:marLeft w:val="0"/>
                      <w:marRight w:val="0"/>
                      <w:marTop w:val="0"/>
                      <w:marBottom w:val="0"/>
                      <w:divBdr>
                        <w:top w:val="none" w:sz="0" w:space="0" w:color="auto"/>
                        <w:left w:val="none" w:sz="0" w:space="0" w:color="auto"/>
                        <w:bottom w:val="none" w:sz="0" w:space="0" w:color="auto"/>
                        <w:right w:val="none" w:sz="0" w:space="0" w:color="auto"/>
                      </w:divBdr>
                      <w:divsChild>
                        <w:div w:id="402606268">
                          <w:marLeft w:val="0"/>
                          <w:marRight w:val="0"/>
                          <w:marTop w:val="0"/>
                          <w:marBottom w:val="0"/>
                          <w:divBdr>
                            <w:top w:val="none" w:sz="0" w:space="0" w:color="auto"/>
                            <w:left w:val="none" w:sz="0" w:space="0" w:color="auto"/>
                            <w:bottom w:val="none" w:sz="0" w:space="0" w:color="auto"/>
                            <w:right w:val="none" w:sz="0" w:space="0" w:color="auto"/>
                          </w:divBdr>
                        </w:div>
                        <w:div w:id="19850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094643">
              <w:marLeft w:val="-420"/>
              <w:marRight w:val="0"/>
              <w:marTop w:val="0"/>
              <w:marBottom w:val="0"/>
              <w:divBdr>
                <w:top w:val="none" w:sz="0" w:space="0" w:color="auto"/>
                <w:left w:val="none" w:sz="0" w:space="0" w:color="auto"/>
                <w:bottom w:val="none" w:sz="0" w:space="0" w:color="auto"/>
                <w:right w:val="none" w:sz="0" w:space="0" w:color="auto"/>
              </w:divBdr>
              <w:divsChild>
                <w:div w:id="1436512010">
                  <w:marLeft w:val="0"/>
                  <w:marRight w:val="0"/>
                  <w:marTop w:val="0"/>
                  <w:marBottom w:val="0"/>
                  <w:divBdr>
                    <w:top w:val="none" w:sz="0" w:space="0" w:color="auto"/>
                    <w:left w:val="none" w:sz="0" w:space="0" w:color="auto"/>
                    <w:bottom w:val="none" w:sz="0" w:space="0" w:color="auto"/>
                    <w:right w:val="none" w:sz="0" w:space="0" w:color="auto"/>
                  </w:divBdr>
                  <w:divsChild>
                    <w:div w:id="1160541434">
                      <w:marLeft w:val="0"/>
                      <w:marRight w:val="0"/>
                      <w:marTop w:val="0"/>
                      <w:marBottom w:val="0"/>
                      <w:divBdr>
                        <w:top w:val="none" w:sz="0" w:space="0" w:color="auto"/>
                        <w:left w:val="none" w:sz="0" w:space="0" w:color="auto"/>
                        <w:bottom w:val="none" w:sz="0" w:space="0" w:color="auto"/>
                        <w:right w:val="none" w:sz="0" w:space="0" w:color="auto"/>
                      </w:divBdr>
                      <w:divsChild>
                        <w:div w:id="1412774765">
                          <w:marLeft w:val="0"/>
                          <w:marRight w:val="0"/>
                          <w:marTop w:val="0"/>
                          <w:marBottom w:val="0"/>
                          <w:divBdr>
                            <w:top w:val="none" w:sz="0" w:space="0" w:color="auto"/>
                            <w:left w:val="none" w:sz="0" w:space="0" w:color="auto"/>
                            <w:bottom w:val="none" w:sz="0" w:space="0" w:color="auto"/>
                            <w:right w:val="none" w:sz="0" w:space="0" w:color="auto"/>
                          </w:divBdr>
                        </w:div>
                        <w:div w:id="152143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961109">
              <w:marLeft w:val="0"/>
              <w:marRight w:val="0"/>
              <w:marTop w:val="0"/>
              <w:marBottom w:val="0"/>
              <w:divBdr>
                <w:top w:val="none" w:sz="0" w:space="0" w:color="auto"/>
                <w:left w:val="none" w:sz="0" w:space="0" w:color="auto"/>
                <w:bottom w:val="none" w:sz="0" w:space="0" w:color="auto"/>
                <w:right w:val="none" w:sz="0" w:space="0" w:color="auto"/>
              </w:divBdr>
              <w:divsChild>
                <w:div w:id="349769683">
                  <w:marLeft w:val="-420"/>
                  <w:marRight w:val="0"/>
                  <w:marTop w:val="0"/>
                  <w:marBottom w:val="0"/>
                  <w:divBdr>
                    <w:top w:val="none" w:sz="0" w:space="0" w:color="auto"/>
                    <w:left w:val="none" w:sz="0" w:space="0" w:color="auto"/>
                    <w:bottom w:val="none" w:sz="0" w:space="0" w:color="auto"/>
                    <w:right w:val="none" w:sz="0" w:space="0" w:color="auto"/>
                  </w:divBdr>
                  <w:divsChild>
                    <w:div w:id="1391801585">
                      <w:marLeft w:val="0"/>
                      <w:marRight w:val="0"/>
                      <w:marTop w:val="0"/>
                      <w:marBottom w:val="0"/>
                      <w:divBdr>
                        <w:top w:val="none" w:sz="0" w:space="0" w:color="auto"/>
                        <w:left w:val="none" w:sz="0" w:space="0" w:color="auto"/>
                        <w:bottom w:val="none" w:sz="0" w:space="0" w:color="auto"/>
                        <w:right w:val="none" w:sz="0" w:space="0" w:color="auto"/>
                      </w:divBdr>
                      <w:divsChild>
                        <w:div w:id="1062632112">
                          <w:marLeft w:val="0"/>
                          <w:marRight w:val="0"/>
                          <w:marTop w:val="0"/>
                          <w:marBottom w:val="0"/>
                          <w:divBdr>
                            <w:top w:val="none" w:sz="0" w:space="0" w:color="auto"/>
                            <w:left w:val="none" w:sz="0" w:space="0" w:color="auto"/>
                            <w:bottom w:val="none" w:sz="0" w:space="0" w:color="auto"/>
                            <w:right w:val="none" w:sz="0" w:space="0" w:color="auto"/>
                          </w:divBdr>
                          <w:divsChild>
                            <w:div w:id="1271470042">
                              <w:marLeft w:val="0"/>
                              <w:marRight w:val="0"/>
                              <w:marTop w:val="0"/>
                              <w:marBottom w:val="0"/>
                              <w:divBdr>
                                <w:top w:val="none" w:sz="0" w:space="0" w:color="auto"/>
                                <w:left w:val="none" w:sz="0" w:space="0" w:color="auto"/>
                                <w:bottom w:val="none" w:sz="0" w:space="0" w:color="auto"/>
                                <w:right w:val="none" w:sz="0" w:space="0" w:color="auto"/>
                              </w:divBdr>
                            </w:div>
                            <w:div w:id="6927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586704">
              <w:marLeft w:val="0"/>
              <w:marRight w:val="0"/>
              <w:marTop w:val="0"/>
              <w:marBottom w:val="0"/>
              <w:divBdr>
                <w:top w:val="none" w:sz="0" w:space="0" w:color="auto"/>
                <w:left w:val="none" w:sz="0" w:space="0" w:color="auto"/>
                <w:bottom w:val="none" w:sz="0" w:space="0" w:color="auto"/>
                <w:right w:val="none" w:sz="0" w:space="0" w:color="auto"/>
              </w:divBdr>
              <w:divsChild>
                <w:div w:id="579868148">
                  <w:marLeft w:val="-420"/>
                  <w:marRight w:val="0"/>
                  <w:marTop w:val="0"/>
                  <w:marBottom w:val="0"/>
                  <w:divBdr>
                    <w:top w:val="none" w:sz="0" w:space="0" w:color="auto"/>
                    <w:left w:val="none" w:sz="0" w:space="0" w:color="auto"/>
                    <w:bottom w:val="none" w:sz="0" w:space="0" w:color="auto"/>
                    <w:right w:val="none" w:sz="0" w:space="0" w:color="auto"/>
                  </w:divBdr>
                  <w:divsChild>
                    <w:div w:id="1415591160">
                      <w:marLeft w:val="0"/>
                      <w:marRight w:val="0"/>
                      <w:marTop w:val="0"/>
                      <w:marBottom w:val="0"/>
                      <w:divBdr>
                        <w:top w:val="none" w:sz="0" w:space="0" w:color="auto"/>
                        <w:left w:val="none" w:sz="0" w:space="0" w:color="auto"/>
                        <w:bottom w:val="none" w:sz="0" w:space="0" w:color="auto"/>
                        <w:right w:val="none" w:sz="0" w:space="0" w:color="auto"/>
                      </w:divBdr>
                      <w:divsChild>
                        <w:div w:id="2122020571">
                          <w:marLeft w:val="0"/>
                          <w:marRight w:val="0"/>
                          <w:marTop w:val="0"/>
                          <w:marBottom w:val="0"/>
                          <w:divBdr>
                            <w:top w:val="none" w:sz="0" w:space="0" w:color="auto"/>
                            <w:left w:val="none" w:sz="0" w:space="0" w:color="auto"/>
                            <w:bottom w:val="none" w:sz="0" w:space="0" w:color="auto"/>
                            <w:right w:val="none" w:sz="0" w:space="0" w:color="auto"/>
                          </w:divBdr>
                          <w:divsChild>
                            <w:div w:id="612984303">
                              <w:marLeft w:val="0"/>
                              <w:marRight w:val="0"/>
                              <w:marTop w:val="0"/>
                              <w:marBottom w:val="0"/>
                              <w:divBdr>
                                <w:top w:val="none" w:sz="0" w:space="0" w:color="auto"/>
                                <w:left w:val="none" w:sz="0" w:space="0" w:color="auto"/>
                                <w:bottom w:val="none" w:sz="0" w:space="0" w:color="auto"/>
                                <w:right w:val="none" w:sz="0" w:space="0" w:color="auto"/>
                              </w:divBdr>
                            </w:div>
                            <w:div w:id="5216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320820">
              <w:marLeft w:val="0"/>
              <w:marRight w:val="0"/>
              <w:marTop w:val="0"/>
              <w:marBottom w:val="0"/>
              <w:divBdr>
                <w:top w:val="none" w:sz="0" w:space="0" w:color="auto"/>
                <w:left w:val="none" w:sz="0" w:space="0" w:color="auto"/>
                <w:bottom w:val="none" w:sz="0" w:space="0" w:color="auto"/>
                <w:right w:val="none" w:sz="0" w:space="0" w:color="auto"/>
              </w:divBdr>
              <w:divsChild>
                <w:div w:id="1246305227">
                  <w:marLeft w:val="-420"/>
                  <w:marRight w:val="0"/>
                  <w:marTop w:val="0"/>
                  <w:marBottom w:val="0"/>
                  <w:divBdr>
                    <w:top w:val="none" w:sz="0" w:space="0" w:color="auto"/>
                    <w:left w:val="none" w:sz="0" w:space="0" w:color="auto"/>
                    <w:bottom w:val="none" w:sz="0" w:space="0" w:color="auto"/>
                    <w:right w:val="none" w:sz="0" w:space="0" w:color="auto"/>
                  </w:divBdr>
                  <w:divsChild>
                    <w:div w:id="819813935">
                      <w:marLeft w:val="0"/>
                      <w:marRight w:val="0"/>
                      <w:marTop w:val="0"/>
                      <w:marBottom w:val="0"/>
                      <w:divBdr>
                        <w:top w:val="none" w:sz="0" w:space="0" w:color="auto"/>
                        <w:left w:val="none" w:sz="0" w:space="0" w:color="auto"/>
                        <w:bottom w:val="none" w:sz="0" w:space="0" w:color="auto"/>
                        <w:right w:val="none" w:sz="0" w:space="0" w:color="auto"/>
                      </w:divBdr>
                      <w:divsChild>
                        <w:div w:id="945429667">
                          <w:marLeft w:val="0"/>
                          <w:marRight w:val="0"/>
                          <w:marTop w:val="0"/>
                          <w:marBottom w:val="0"/>
                          <w:divBdr>
                            <w:top w:val="none" w:sz="0" w:space="0" w:color="auto"/>
                            <w:left w:val="none" w:sz="0" w:space="0" w:color="auto"/>
                            <w:bottom w:val="none" w:sz="0" w:space="0" w:color="auto"/>
                            <w:right w:val="none" w:sz="0" w:space="0" w:color="auto"/>
                          </w:divBdr>
                          <w:divsChild>
                            <w:div w:id="162822198">
                              <w:marLeft w:val="0"/>
                              <w:marRight w:val="0"/>
                              <w:marTop w:val="0"/>
                              <w:marBottom w:val="0"/>
                              <w:divBdr>
                                <w:top w:val="none" w:sz="0" w:space="0" w:color="auto"/>
                                <w:left w:val="none" w:sz="0" w:space="0" w:color="auto"/>
                                <w:bottom w:val="none" w:sz="0" w:space="0" w:color="auto"/>
                                <w:right w:val="none" w:sz="0" w:space="0" w:color="auto"/>
                              </w:divBdr>
                            </w:div>
                            <w:div w:id="141238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927254">
              <w:marLeft w:val="0"/>
              <w:marRight w:val="0"/>
              <w:marTop w:val="0"/>
              <w:marBottom w:val="0"/>
              <w:divBdr>
                <w:top w:val="none" w:sz="0" w:space="0" w:color="auto"/>
                <w:left w:val="none" w:sz="0" w:space="0" w:color="auto"/>
                <w:bottom w:val="none" w:sz="0" w:space="0" w:color="auto"/>
                <w:right w:val="none" w:sz="0" w:space="0" w:color="auto"/>
              </w:divBdr>
              <w:divsChild>
                <w:div w:id="1106534074">
                  <w:marLeft w:val="-420"/>
                  <w:marRight w:val="0"/>
                  <w:marTop w:val="0"/>
                  <w:marBottom w:val="0"/>
                  <w:divBdr>
                    <w:top w:val="none" w:sz="0" w:space="0" w:color="auto"/>
                    <w:left w:val="none" w:sz="0" w:space="0" w:color="auto"/>
                    <w:bottom w:val="none" w:sz="0" w:space="0" w:color="auto"/>
                    <w:right w:val="none" w:sz="0" w:space="0" w:color="auto"/>
                  </w:divBdr>
                  <w:divsChild>
                    <w:div w:id="1860239388">
                      <w:marLeft w:val="0"/>
                      <w:marRight w:val="0"/>
                      <w:marTop w:val="0"/>
                      <w:marBottom w:val="0"/>
                      <w:divBdr>
                        <w:top w:val="none" w:sz="0" w:space="0" w:color="auto"/>
                        <w:left w:val="none" w:sz="0" w:space="0" w:color="auto"/>
                        <w:bottom w:val="none" w:sz="0" w:space="0" w:color="auto"/>
                        <w:right w:val="none" w:sz="0" w:space="0" w:color="auto"/>
                      </w:divBdr>
                      <w:divsChild>
                        <w:div w:id="1436243693">
                          <w:marLeft w:val="0"/>
                          <w:marRight w:val="0"/>
                          <w:marTop w:val="0"/>
                          <w:marBottom w:val="0"/>
                          <w:divBdr>
                            <w:top w:val="none" w:sz="0" w:space="0" w:color="auto"/>
                            <w:left w:val="none" w:sz="0" w:space="0" w:color="auto"/>
                            <w:bottom w:val="none" w:sz="0" w:space="0" w:color="auto"/>
                            <w:right w:val="none" w:sz="0" w:space="0" w:color="auto"/>
                          </w:divBdr>
                          <w:divsChild>
                            <w:div w:id="798642633">
                              <w:marLeft w:val="0"/>
                              <w:marRight w:val="0"/>
                              <w:marTop w:val="0"/>
                              <w:marBottom w:val="0"/>
                              <w:divBdr>
                                <w:top w:val="none" w:sz="0" w:space="0" w:color="auto"/>
                                <w:left w:val="none" w:sz="0" w:space="0" w:color="auto"/>
                                <w:bottom w:val="none" w:sz="0" w:space="0" w:color="auto"/>
                                <w:right w:val="none" w:sz="0" w:space="0" w:color="auto"/>
                              </w:divBdr>
                            </w:div>
                            <w:div w:id="57143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7949284">
      <w:bodyDiv w:val="1"/>
      <w:marLeft w:val="0"/>
      <w:marRight w:val="0"/>
      <w:marTop w:val="0"/>
      <w:marBottom w:val="0"/>
      <w:divBdr>
        <w:top w:val="none" w:sz="0" w:space="0" w:color="auto"/>
        <w:left w:val="none" w:sz="0" w:space="0" w:color="auto"/>
        <w:bottom w:val="none" w:sz="0" w:space="0" w:color="auto"/>
        <w:right w:val="none" w:sz="0" w:space="0" w:color="auto"/>
      </w:divBdr>
      <w:divsChild>
        <w:div w:id="1803844403">
          <w:marLeft w:val="0"/>
          <w:marRight w:val="0"/>
          <w:marTop w:val="0"/>
          <w:marBottom w:val="0"/>
          <w:divBdr>
            <w:top w:val="none" w:sz="0" w:space="0" w:color="auto"/>
            <w:left w:val="none" w:sz="0" w:space="0" w:color="auto"/>
            <w:bottom w:val="none" w:sz="0" w:space="0" w:color="auto"/>
            <w:right w:val="none" w:sz="0" w:space="0" w:color="auto"/>
          </w:divBdr>
          <w:divsChild>
            <w:div w:id="204758722">
              <w:marLeft w:val="0"/>
              <w:marRight w:val="0"/>
              <w:marTop w:val="0"/>
              <w:marBottom w:val="150"/>
              <w:divBdr>
                <w:top w:val="none" w:sz="0" w:space="0" w:color="auto"/>
                <w:left w:val="none" w:sz="0" w:space="0" w:color="auto"/>
                <w:bottom w:val="none" w:sz="0" w:space="0" w:color="auto"/>
                <w:right w:val="none" w:sz="0" w:space="0" w:color="auto"/>
              </w:divBdr>
            </w:div>
          </w:divsChild>
        </w:div>
        <w:div w:id="1459758598">
          <w:marLeft w:val="0"/>
          <w:marRight w:val="0"/>
          <w:marTop w:val="0"/>
          <w:marBottom w:val="0"/>
          <w:divBdr>
            <w:top w:val="none" w:sz="0" w:space="0" w:color="auto"/>
            <w:left w:val="none" w:sz="0" w:space="0" w:color="auto"/>
            <w:bottom w:val="none" w:sz="0" w:space="0" w:color="auto"/>
            <w:right w:val="none" w:sz="0" w:space="0" w:color="auto"/>
          </w:divBdr>
          <w:divsChild>
            <w:div w:id="1040662965">
              <w:marLeft w:val="-420"/>
              <w:marRight w:val="0"/>
              <w:marTop w:val="0"/>
              <w:marBottom w:val="0"/>
              <w:divBdr>
                <w:top w:val="none" w:sz="0" w:space="0" w:color="auto"/>
                <w:left w:val="none" w:sz="0" w:space="0" w:color="auto"/>
                <w:bottom w:val="none" w:sz="0" w:space="0" w:color="auto"/>
                <w:right w:val="none" w:sz="0" w:space="0" w:color="auto"/>
              </w:divBdr>
              <w:divsChild>
                <w:div w:id="1556509248">
                  <w:marLeft w:val="0"/>
                  <w:marRight w:val="0"/>
                  <w:marTop w:val="0"/>
                  <w:marBottom w:val="0"/>
                  <w:divBdr>
                    <w:top w:val="none" w:sz="0" w:space="0" w:color="auto"/>
                    <w:left w:val="none" w:sz="0" w:space="0" w:color="auto"/>
                    <w:bottom w:val="none" w:sz="0" w:space="0" w:color="auto"/>
                    <w:right w:val="none" w:sz="0" w:space="0" w:color="auto"/>
                  </w:divBdr>
                  <w:divsChild>
                    <w:div w:id="1894340593">
                      <w:marLeft w:val="0"/>
                      <w:marRight w:val="0"/>
                      <w:marTop w:val="0"/>
                      <w:marBottom w:val="0"/>
                      <w:divBdr>
                        <w:top w:val="none" w:sz="0" w:space="0" w:color="auto"/>
                        <w:left w:val="none" w:sz="0" w:space="0" w:color="auto"/>
                        <w:bottom w:val="none" w:sz="0" w:space="0" w:color="auto"/>
                        <w:right w:val="none" w:sz="0" w:space="0" w:color="auto"/>
                      </w:divBdr>
                      <w:divsChild>
                        <w:div w:id="270355692">
                          <w:marLeft w:val="0"/>
                          <w:marRight w:val="0"/>
                          <w:marTop w:val="0"/>
                          <w:marBottom w:val="0"/>
                          <w:divBdr>
                            <w:top w:val="none" w:sz="0" w:space="0" w:color="auto"/>
                            <w:left w:val="none" w:sz="0" w:space="0" w:color="auto"/>
                            <w:bottom w:val="none" w:sz="0" w:space="0" w:color="auto"/>
                            <w:right w:val="none" w:sz="0" w:space="0" w:color="auto"/>
                          </w:divBdr>
                        </w:div>
                        <w:div w:id="59752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039954">
              <w:marLeft w:val="-420"/>
              <w:marRight w:val="0"/>
              <w:marTop w:val="0"/>
              <w:marBottom w:val="0"/>
              <w:divBdr>
                <w:top w:val="none" w:sz="0" w:space="0" w:color="auto"/>
                <w:left w:val="none" w:sz="0" w:space="0" w:color="auto"/>
                <w:bottom w:val="none" w:sz="0" w:space="0" w:color="auto"/>
                <w:right w:val="none" w:sz="0" w:space="0" w:color="auto"/>
              </w:divBdr>
              <w:divsChild>
                <w:div w:id="1778018739">
                  <w:marLeft w:val="0"/>
                  <w:marRight w:val="0"/>
                  <w:marTop w:val="0"/>
                  <w:marBottom w:val="0"/>
                  <w:divBdr>
                    <w:top w:val="none" w:sz="0" w:space="0" w:color="auto"/>
                    <w:left w:val="none" w:sz="0" w:space="0" w:color="auto"/>
                    <w:bottom w:val="none" w:sz="0" w:space="0" w:color="auto"/>
                    <w:right w:val="none" w:sz="0" w:space="0" w:color="auto"/>
                  </w:divBdr>
                  <w:divsChild>
                    <w:div w:id="1069841019">
                      <w:marLeft w:val="0"/>
                      <w:marRight w:val="0"/>
                      <w:marTop w:val="0"/>
                      <w:marBottom w:val="0"/>
                      <w:divBdr>
                        <w:top w:val="none" w:sz="0" w:space="0" w:color="auto"/>
                        <w:left w:val="none" w:sz="0" w:space="0" w:color="auto"/>
                        <w:bottom w:val="none" w:sz="0" w:space="0" w:color="auto"/>
                        <w:right w:val="none" w:sz="0" w:space="0" w:color="auto"/>
                      </w:divBdr>
                      <w:divsChild>
                        <w:div w:id="1450322157">
                          <w:marLeft w:val="0"/>
                          <w:marRight w:val="0"/>
                          <w:marTop w:val="0"/>
                          <w:marBottom w:val="0"/>
                          <w:divBdr>
                            <w:top w:val="none" w:sz="0" w:space="0" w:color="auto"/>
                            <w:left w:val="none" w:sz="0" w:space="0" w:color="auto"/>
                            <w:bottom w:val="none" w:sz="0" w:space="0" w:color="auto"/>
                            <w:right w:val="none" w:sz="0" w:space="0" w:color="auto"/>
                          </w:divBdr>
                        </w:div>
                        <w:div w:id="820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89814">
              <w:marLeft w:val="-420"/>
              <w:marRight w:val="0"/>
              <w:marTop w:val="0"/>
              <w:marBottom w:val="0"/>
              <w:divBdr>
                <w:top w:val="none" w:sz="0" w:space="0" w:color="auto"/>
                <w:left w:val="none" w:sz="0" w:space="0" w:color="auto"/>
                <w:bottom w:val="none" w:sz="0" w:space="0" w:color="auto"/>
                <w:right w:val="none" w:sz="0" w:space="0" w:color="auto"/>
              </w:divBdr>
              <w:divsChild>
                <w:div w:id="827483307">
                  <w:marLeft w:val="0"/>
                  <w:marRight w:val="0"/>
                  <w:marTop w:val="0"/>
                  <w:marBottom w:val="0"/>
                  <w:divBdr>
                    <w:top w:val="none" w:sz="0" w:space="0" w:color="auto"/>
                    <w:left w:val="none" w:sz="0" w:space="0" w:color="auto"/>
                    <w:bottom w:val="none" w:sz="0" w:space="0" w:color="auto"/>
                    <w:right w:val="none" w:sz="0" w:space="0" w:color="auto"/>
                  </w:divBdr>
                  <w:divsChild>
                    <w:div w:id="571084232">
                      <w:marLeft w:val="0"/>
                      <w:marRight w:val="0"/>
                      <w:marTop w:val="0"/>
                      <w:marBottom w:val="0"/>
                      <w:divBdr>
                        <w:top w:val="none" w:sz="0" w:space="0" w:color="auto"/>
                        <w:left w:val="none" w:sz="0" w:space="0" w:color="auto"/>
                        <w:bottom w:val="none" w:sz="0" w:space="0" w:color="auto"/>
                        <w:right w:val="none" w:sz="0" w:space="0" w:color="auto"/>
                      </w:divBdr>
                      <w:divsChild>
                        <w:div w:id="1286889605">
                          <w:marLeft w:val="0"/>
                          <w:marRight w:val="0"/>
                          <w:marTop w:val="0"/>
                          <w:marBottom w:val="0"/>
                          <w:divBdr>
                            <w:top w:val="none" w:sz="0" w:space="0" w:color="auto"/>
                            <w:left w:val="none" w:sz="0" w:space="0" w:color="auto"/>
                            <w:bottom w:val="none" w:sz="0" w:space="0" w:color="auto"/>
                            <w:right w:val="none" w:sz="0" w:space="0" w:color="auto"/>
                          </w:divBdr>
                        </w:div>
                        <w:div w:id="173782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67482">
              <w:marLeft w:val="0"/>
              <w:marRight w:val="0"/>
              <w:marTop w:val="0"/>
              <w:marBottom w:val="0"/>
              <w:divBdr>
                <w:top w:val="none" w:sz="0" w:space="0" w:color="auto"/>
                <w:left w:val="none" w:sz="0" w:space="0" w:color="auto"/>
                <w:bottom w:val="none" w:sz="0" w:space="0" w:color="auto"/>
                <w:right w:val="none" w:sz="0" w:space="0" w:color="auto"/>
              </w:divBdr>
              <w:divsChild>
                <w:div w:id="149175864">
                  <w:marLeft w:val="-420"/>
                  <w:marRight w:val="0"/>
                  <w:marTop w:val="0"/>
                  <w:marBottom w:val="0"/>
                  <w:divBdr>
                    <w:top w:val="none" w:sz="0" w:space="0" w:color="auto"/>
                    <w:left w:val="none" w:sz="0" w:space="0" w:color="auto"/>
                    <w:bottom w:val="none" w:sz="0" w:space="0" w:color="auto"/>
                    <w:right w:val="none" w:sz="0" w:space="0" w:color="auto"/>
                  </w:divBdr>
                  <w:divsChild>
                    <w:div w:id="1743404950">
                      <w:marLeft w:val="0"/>
                      <w:marRight w:val="0"/>
                      <w:marTop w:val="0"/>
                      <w:marBottom w:val="0"/>
                      <w:divBdr>
                        <w:top w:val="none" w:sz="0" w:space="0" w:color="auto"/>
                        <w:left w:val="none" w:sz="0" w:space="0" w:color="auto"/>
                        <w:bottom w:val="none" w:sz="0" w:space="0" w:color="auto"/>
                        <w:right w:val="none" w:sz="0" w:space="0" w:color="auto"/>
                      </w:divBdr>
                      <w:divsChild>
                        <w:div w:id="1110129467">
                          <w:marLeft w:val="0"/>
                          <w:marRight w:val="0"/>
                          <w:marTop w:val="0"/>
                          <w:marBottom w:val="0"/>
                          <w:divBdr>
                            <w:top w:val="none" w:sz="0" w:space="0" w:color="auto"/>
                            <w:left w:val="none" w:sz="0" w:space="0" w:color="auto"/>
                            <w:bottom w:val="none" w:sz="0" w:space="0" w:color="auto"/>
                            <w:right w:val="none" w:sz="0" w:space="0" w:color="auto"/>
                          </w:divBdr>
                          <w:divsChild>
                            <w:div w:id="1976594091">
                              <w:marLeft w:val="0"/>
                              <w:marRight w:val="0"/>
                              <w:marTop w:val="0"/>
                              <w:marBottom w:val="0"/>
                              <w:divBdr>
                                <w:top w:val="none" w:sz="0" w:space="0" w:color="auto"/>
                                <w:left w:val="none" w:sz="0" w:space="0" w:color="auto"/>
                                <w:bottom w:val="none" w:sz="0" w:space="0" w:color="auto"/>
                                <w:right w:val="none" w:sz="0" w:space="0" w:color="auto"/>
                              </w:divBdr>
                            </w:div>
                            <w:div w:id="102960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464043">
              <w:marLeft w:val="0"/>
              <w:marRight w:val="0"/>
              <w:marTop w:val="0"/>
              <w:marBottom w:val="0"/>
              <w:divBdr>
                <w:top w:val="none" w:sz="0" w:space="0" w:color="auto"/>
                <w:left w:val="none" w:sz="0" w:space="0" w:color="auto"/>
                <w:bottom w:val="none" w:sz="0" w:space="0" w:color="auto"/>
                <w:right w:val="none" w:sz="0" w:space="0" w:color="auto"/>
              </w:divBdr>
              <w:divsChild>
                <w:div w:id="1326589944">
                  <w:marLeft w:val="-420"/>
                  <w:marRight w:val="0"/>
                  <w:marTop w:val="0"/>
                  <w:marBottom w:val="0"/>
                  <w:divBdr>
                    <w:top w:val="none" w:sz="0" w:space="0" w:color="auto"/>
                    <w:left w:val="none" w:sz="0" w:space="0" w:color="auto"/>
                    <w:bottom w:val="none" w:sz="0" w:space="0" w:color="auto"/>
                    <w:right w:val="none" w:sz="0" w:space="0" w:color="auto"/>
                  </w:divBdr>
                  <w:divsChild>
                    <w:div w:id="1302344299">
                      <w:marLeft w:val="0"/>
                      <w:marRight w:val="0"/>
                      <w:marTop w:val="0"/>
                      <w:marBottom w:val="0"/>
                      <w:divBdr>
                        <w:top w:val="none" w:sz="0" w:space="0" w:color="auto"/>
                        <w:left w:val="none" w:sz="0" w:space="0" w:color="auto"/>
                        <w:bottom w:val="none" w:sz="0" w:space="0" w:color="auto"/>
                        <w:right w:val="none" w:sz="0" w:space="0" w:color="auto"/>
                      </w:divBdr>
                      <w:divsChild>
                        <w:div w:id="55520524">
                          <w:marLeft w:val="0"/>
                          <w:marRight w:val="0"/>
                          <w:marTop w:val="0"/>
                          <w:marBottom w:val="0"/>
                          <w:divBdr>
                            <w:top w:val="none" w:sz="0" w:space="0" w:color="auto"/>
                            <w:left w:val="none" w:sz="0" w:space="0" w:color="auto"/>
                            <w:bottom w:val="none" w:sz="0" w:space="0" w:color="auto"/>
                            <w:right w:val="none" w:sz="0" w:space="0" w:color="auto"/>
                          </w:divBdr>
                          <w:divsChild>
                            <w:div w:id="1944922844">
                              <w:marLeft w:val="0"/>
                              <w:marRight w:val="0"/>
                              <w:marTop w:val="0"/>
                              <w:marBottom w:val="0"/>
                              <w:divBdr>
                                <w:top w:val="none" w:sz="0" w:space="0" w:color="auto"/>
                                <w:left w:val="none" w:sz="0" w:space="0" w:color="auto"/>
                                <w:bottom w:val="none" w:sz="0" w:space="0" w:color="auto"/>
                                <w:right w:val="none" w:sz="0" w:space="0" w:color="auto"/>
                              </w:divBdr>
                            </w:div>
                            <w:div w:id="122860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279681">
              <w:marLeft w:val="0"/>
              <w:marRight w:val="0"/>
              <w:marTop w:val="0"/>
              <w:marBottom w:val="0"/>
              <w:divBdr>
                <w:top w:val="none" w:sz="0" w:space="0" w:color="auto"/>
                <w:left w:val="none" w:sz="0" w:space="0" w:color="auto"/>
                <w:bottom w:val="none" w:sz="0" w:space="0" w:color="auto"/>
                <w:right w:val="none" w:sz="0" w:space="0" w:color="auto"/>
              </w:divBdr>
              <w:divsChild>
                <w:div w:id="1769041173">
                  <w:marLeft w:val="-420"/>
                  <w:marRight w:val="0"/>
                  <w:marTop w:val="0"/>
                  <w:marBottom w:val="0"/>
                  <w:divBdr>
                    <w:top w:val="none" w:sz="0" w:space="0" w:color="auto"/>
                    <w:left w:val="none" w:sz="0" w:space="0" w:color="auto"/>
                    <w:bottom w:val="none" w:sz="0" w:space="0" w:color="auto"/>
                    <w:right w:val="none" w:sz="0" w:space="0" w:color="auto"/>
                  </w:divBdr>
                  <w:divsChild>
                    <w:div w:id="1922836999">
                      <w:marLeft w:val="0"/>
                      <w:marRight w:val="0"/>
                      <w:marTop w:val="0"/>
                      <w:marBottom w:val="0"/>
                      <w:divBdr>
                        <w:top w:val="none" w:sz="0" w:space="0" w:color="auto"/>
                        <w:left w:val="none" w:sz="0" w:space="0" w:color="auto"/>
                        <w:bottom w:val="none" w:sz="0" w:space="0" w:color="auto"/>
                        <w:right w:val="none" w:sz="0" w:space="0" w:color="auto"/>
                      </w:divBdr>
                      <w:divsChild>
                        <w:div w:id="1600288706">
                          <w:marLeft w:val="0"/>
                          <w:marRight w:val="0"/>
                          <w:marTop w:val="0"/>
                          <w:marBottom w:val="0"/>
                          <w:divBdr>
                            <w:top w:val="none" w:sz="0" w:space="0" w:color="auto"/>
                            <w:left w:val="none" w:sz="0" w:space="0" w:color="auto"/>
                            <w:bottom w:val="none" w:sz="0" w:space="0" w:color="auto"/>
                            <w:right w:val="none" w:sz="0" w:space="0" w:color="auto"/>
                          </w:divBdr>
                          <w:divsChild>
                            <w:div w:id="800540783">
                              <w:marLeft w:val="0"/>
                              <w:marRight w:val="0"/>
                              <w:marTop w:val="0"/>
                              <w:marBottom w:val="0"/>
                              <w:divBdr>
                                <w:top w:val="none" w:sz="0" w:space="0" w:color="auto"/>
                                <w:left w:val="none" w:sz="0" w:space="0" w:color="auto"/>
                                <w:bottom w:val="none" w:sz="0" w:space="0" w:color="auto"/>
                                <w:right w:val="none" w:sz="0" w:space="0" w:color="auto"/>
                              </w:divBdr>
                            </w:div>
                            <w:div w:id="195632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9712989">
      <w:bodyDiv w:val="1"/>
      <w:marLeft w:val="0"/>
      <w:marRight w:val="0"/>
      <w:marTop w:val="0"/>
      <w:marBottom w:val="0"/>
      <w:divBdr>
        <w:top w:val="none" w:sz="0" w:space="0" w:color="auto"/>
        <w:left w:val="none" w:sz="0" w:space="0" w:color="auto"/>
        <w:bottom w:val="none" w:sz="0" w:space="0" w:color="auto"/>
        <w:right w:val="none" w:sz="0" w:space="0" w:color="auto"/>
      </w:divBdr>
      <w:divsChild>
        <w:div w:id="1495873592">
          <w:marLeft w:val="0"/>
          <w:marRight w:val="0"/>
          <w:marTop w:val="0"/>
          <w:marBottom w:val="0"/>
          <w:divBdr>
            <w:top w:val="none" w:sz="0" w:space="0" w:color="auto"/>
            <w:left w:val="none" w:sz="0" w:space="0" w:color="auto"/>
            <w:bottom w:val="none" w:sz="0" w:space="0" w:color="auto"/>
            <w:right w:val="none" w:sz="0" w:space="0" w:color="auto"/>
          </w:divBdr>
          <w:divsChild>
            <w:div w:id="498694358">
              <w:marLeft w:val="0"/>
              <w:marRight w:val="0"/>
              <w:marTop w:val="0"/>
              <w:marBottom w:val="150"/>
              <w:divBdr>
                <w:top w:val="none" w:sz="0" w:space="0" w:color="auto"/>
                <w:left w:val="none" w:sz="0" w:space="0" w:color="auto"/>
                <w:bottom w:val="none" w:sz="0" w:space="0" w:color="auto"/>
                <w:right w:val="none" w:sz="0" w:space="0" w:color="auto"/>
              </w:divBdr>
            </w:div>
          </w:divsChild>
        </w:div>
        <w:div w:id="1246572109">
          <w:marLeft w:val="0"/>
          <w:marRight w:val="0"/>
          <w:marTop w:val="0"/>
          <w:marBottom w:val="0"/>
          <w:divBdr>
            <w:top w:val="none" w:sz="0" w:space="0" w:color="auto"/>
            <w:left w:val="none" w:sz="0" w:space="0" w:color="auto"/>
            <w:bottom w:val="none" w:sz="0" w:space="0" w:color="auto"/>
            <w:right w:val="none" w:sz="0" w:space="0" w:color="auto"/>
          </w:divBdr>
          <w:divsChild>
            <w:div w:id="1340354484">
              <w:marLeft w:val="-420"/>
              <w:marRight w:val="0"/>
              <w:marTop w:val="0"/>
              <w:marBottom w:val="0"/>
              <w:divBdr>
                <w:top w:val="none" w:sz="0" w:space="0" w:color="auto"/>
                <w:left w:val="none" w:sz="0" w:space="0" w:color="auto"/>
                <w:bottom w:val="none" w:sz="0" w:space="0" w:color="auto"/>
                <w:right w:val="none" w:sz="0" w:space="0" w:color="auto"/>
              </w:divBdr>
              <w:divsChild>
                <w:div w:id="802238352">
                  <w:marLeft w:val="0"/>
                  <w:marRight w:val="0"/>
                  <w:marTop w:val="0"/>
                  <w:marBottom w:val="0"/>
                  <w:divBdr>
                    <w:top w:val="none" w:sz="0" w:space="0" w:color="auto"/>
                    <w:left w:val="none" w:sz="0" w:space="0" w:color="auto"/>
                    <w:bottom w:val="none" w:sz="0" w:space="0" w:color="auto"/>
                    <w:right w:val="none" w:sz="0" w:space="0" w:color="auto"/>
                  </w:divBdr>
                  <w:divsChild>
                    <w:div w:id="304896107">
                      <w:marLeft w:val="0"/>
                      <w:marRight w:val="0"/>
                      <w:marTop w:val="0"/>
                      <w:marBottom w:val="0"/>
                      <w:divBdr>
                        <w:top w:val="none" w:sz="0" w:space="0" w:color="auto"/>
                        <w:left w:val="none" w:sz="0" w:space="0" w:color="auto"/>
                        <w:bottom w:val="none" w:sz="0" w:space="0" w:color="auto"/>
                        <w:right w:val="none" w:sz="0" w:space="0" w:color="auto"/>
                      </w:divBdr>
                      <w:divsChild>
                        <w:div w:id="752627280">
                          <w:marLeft w:val="0"/>
                          <w:marRight w:val="0"/>
                          <w:marTop w:val="0"/>
                          <w:marBottom w:val="0"/>
                          <w:divBdr>
                            <w:top w:val="none" w:sz="0" w:space="0" w:color="auto"/>
                            <w:left w:val="none" w:sz="0" w:space="0" w:color="auto"/>
                            <w:bottom w:val="none" w:sz="0" w:space="0" w:color="auto"/>
                            <w:right w:val="none" w:sz="0" w:space="0" w:color="auto"/>
                          </w:divBdr>
                        </w:div>
                        <w:div w:id="98193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451982">
              <w:marLeft w:val="-420"/>
              <w:marRight w:val="0"/>
              <w:marTop w:val="0"/>
              <w:marBottom w:val="0"/>
              <w:divBdr>
                <w:top w:val="none" w:sz="0" w:space="0" w:color="auto"/>
                <w:left w:val="none" w:sz="0" w:space="0" w:color="auto"/>
                <w:bottom w:val="none" w:sz="0" w:space="0" w:color="auto"/>
                <w:right w:val="none" w:sz="0" w:space="0" w:color="auto"/>
              </w:divBdr>
              <w:divsChild>
                <w:div w:id="255289710">
                  <w:marLeft w:val="0"/>
                  <w:marRight w:val="0"/>
                  <w:marTop w:val="0"/>
                  <w:marBottom w:val="0"/>
                  <w:divBdr>
                    <w:top w:val="none" w:sz="0" w:space="0" w:color="auto"/>
                    <w:left w:val="none" w:sz="0" w:space="0" w:color="auto"/>
                    <w:bottom w:val="none" w:sz="0" w:space="0" w:color="auto"/>
                    <w:right w:val="none" w:sz="0" w:space="0" w:color="auto"/>
                  </w:divBdr>
                  <w:divsChild>
                    <w:div w:id="473454185">
                      <w:marLeft w:val="0"/>
                      <w:marRight w:val="0"/>
                      <w:marTop w:val="0"/>
                      <w:marBottom w:val="0"/>
                      <w:divBdr>
                        <w:top w:val="none" w:sz="0" w:space="0" w:color="auto"/>
                        <w:left w:val="none" w:sz="0" w:space="0" w:color="auto"/>
                        <w:bottom w:val="none" w:sz="0" w:space="0" w:color="auto"/>
                        <w:right w:val="none" w:sz="0" w:space="0" w:color="auto"/>
                      </w:divBdr>
                      <w:divsChild>
                        <w:div w:id="757873765">
                          <w:marLeft w:val="0"/>
                          <w:marRight w:val="0"/>
                          <w:marTop w:val="0"/>
                          <w:marBottom w:val="0"/>
                          <w:divBdr>
                            <w:top w:val="none" w:sz="0" w:space="0" w:color="auto"/>
                            <w:left w:val="none" w:sz="0" w:space="0" w:color="auto"/>
                            <w:bottom w:val="none" w:sz="0" w:space="0" w:color="auto"/>
                            <w:right w:val="none" w:sz="0" w:space="0" w:color="auto"/>
                          </w:divBdr>
                        </w:div>
                        <w:div w:id="34170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502301">
              <w:marLeft w:val="-420"/>
              <w:marRight w:val="0"/>
              <w:marTop w:val="0"/>
              <w:marBottom w:val="0"/>
              <w:divBdr>
                <w:top w:val="none" w:sz="0" w:space="0" w:color="auto"/>
                <w:left w:val="none" w:sz="0" w:space="0" w:color="auto"/>
                <w:bottom w:val="none" w:sz="0" w:space="0" w:color="auto"/>
                <w:right w:val="none" w:sz="0" w:space="0" w:color="auto"/>
              </w:divBdr>
              <w:divsChild>
                <w:div w:id="740834167">
                  <w:marLeft w:val="0"/>
                  <w:marRight w:val="0"/>
                  <w:marTop w:val="0"/>
                  <w:marBottom w:val="0"/>
                  <w:divBdr>
                    <w:top w:val="none" w:sz="0" w:space="0" w:color="auto"/>
                    <w:left w:val="none" w:sz="0" w:space="0" w:color="auto"/>
                    <w:bottom w:val="none" w:sz="0" w:space="0" w:color="auto"/>
                    <w:right w:val="none" w:sz="0" w:space="0" w:color="auto"/>
                  </w:divBdr>
                  <w:divsChild>
                    <w:div w:id="917178103">
                      <w:marLeft w:val="0"/>
                      <w:marRight w:val="0"/>
                      <w:marTop w:val="0"/>
                      <w:marBottom w:val="0"/>
                      <w:divBdr>
                        <w:top w:val="none" w:sz="0" w:space="0" w:color="auto"/>
                        <w:left w:val="none" w:sz="0" w:space="0" w:color="auto"/>
                        <w:bottom w:val="none" w:sz="0" w:space="0" w:color="auto"/>
                        <w:right w:val="none" w:sz="0" w:space="0" w:color="auto"/>
                      </w:divBdr>
                      <w:divsChild>
                        <w:div w:id="404647055">
                          <w:marLeft w:val="0"/>
                          <w:marRight w:val="0"/>
                          <w:marTop w:val="0"/>
                          <w:marBottom w:val="0"/>
                          <w:divBdr>
                            <w:top w:val="none" w:sz="0" w:space="0" w:color="auto"/>
                            <w:left w:val="none" w:sz="0" w:space="0" w:color="auto"/>
                            <w:bottom w:val="none" w:sz="0" w:space="0" w:color="auto"/>
                            <w:right w:val="none" w:sz="0" w:space="0" w:color="auto"/>
                          </w:divBdr>
                        </w:div>
                        <w:div w:id="167414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08787">
              <w:marLeft w:val="0"/>
              <w:marRight w:val="0"/>
              <w:marTop w:val="0"/>
              <w:marBottom w:val="0"/>
              <w:divBdr>
                <w:top w:val="none" w:sz="0" w:space="0" w:color="auto"/>
                <w:left w:val="none" w:sz="0" w:space="0" w:color="auto"/>
                <w:bottom w:val="none" w:sz="0" w:space="0" w:color="auto"/>
                <w:right w:val="none" w:sz="0" w:space="0" w:color="auto"/>
              </w:divBdr>
              <w:divsChild>
                <w:div w:id="1457945762">
                  <w:marLeft w:val="-420"/>
                  <w:marRight w:val="0"/>
                  <w:marTop w:val="0"/>
                  <w:marBottom w:val="0"/>
                  <w:divBdr>
                    <w:top w:val="none" w:sz="0" w:space="0" w:color="auto"/>
                    <w:left w:val="none" w:sz="0" w:space="0" w:color="auto"/>
                    <w:bottom w:val="none" w:sz="0" w:space="0" w:color="auto"/>
                    <w:right w:val="none" w:sz="0" w:space="0" w:color="auto"/>
                  </w:divBdr>
                  <w:divsChild>
                    <w:div w:id="910430501">
                      <w:marLeft w:val="0"/>
                      <w:marRight w:val="0"/>
                      <w:marTop w:val="0"/>
                      <w:marBottom w:val="0"/>
                      <w:divBdr>
                        <w:top w:val="none" w:sz="0" w:space="0" w:color="auto"/>
                        <w:left w:val="none" w:sz="0" w:space="0" w:color="auto"/>
                        <w:bottom w:val="none" w:sz="0" w:space="0" w:color="auto"/>
                        <w:right w:val="none" w:sz="0" w:space="0" w:color="auto"/>
                      </w:divBdr>
                      <w:divsChild>
                        <w:div w:id="1840537645">
                          <w:marLeft w:val="0"/>
                          <w:marRight w:val="0"/>
                          <w:marTop w:val="0"/>
                          <w:marBottom w:val="0"/>
                          <w:divBdr>
                            <w:top w:val="none" w:sz="0" w:space="0" w:color="auto"/>
                            <w:left w:val="none" w:sz="0" w:space="0" w:color="auto"/>
                            <w:bottom w:val="none" w:sz="0" w:space="0" w:color="auto"/>
                            <w:right w:val="none" w:sz="0" w:space="0" w:color="auto"/>
                          </w:divBdr>
                          <w:divsChild>
                            <w:div w:id="523636905">
                              <w:marLeft w:val="0"/>
                              <w:marRight w:val="0"/>
                              <w:marTop w:val="0"/>
                              <w:marBottom w:val="0"/>
                              <w:divBdr>
                                <w:top w:val="none" w:sz="0" w:space="0" w:color="auto"/>
                                <w:left w:val="none" w:sz="0" w:space="0" w:color="auto"/>
                                <w:bottom w:val="none" w:sz="0" w:space="0" w:color="auto"/>
                                <w:right w:val="none" w:sz="0" w:space="0" w:color="auto"/>
                              </w:divBdr>
                            </w:div>
                            <w:div w:id="93725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237350">
              <w:marLeft w:val="0"/>
              <w:marRight w:val="0"/>
              <w:marTop w:val="0"/>
              <w:marBottom w:val="0"/>
              <w:divBdr>
                <w:top w:val="none" w:sz="0" w:space="0" w:color="auto"/>
                <w:left w:val="none" w:sz="0" w:space="0" w:color="auto"/>
                <w:bottom w:val="none" w:sz="0" w:space="0" w:color="auto"/>
                <w:right w:val="none" w:sz="0" w:space="0" w:color="auto"/>
              </w:divBdr>
              <w:divsChild>
                <w:div w:id="425736969">
                  <w:marLeft w:val="-420"/>
                  <w:marRight w:val="0"/>
                  <w:marTop w:val="0"/>
                  <w:marBottom w:val="0"/>
                  <w:divBdr>
                    <w:top w:val="none" w:sz="0" w:space="0" w:color="auto"/>
                    <w:left w:val="none" w:sz="0" w:space="0" w:color="auto"/>
                    <w:bottom w:val="none" w:sz="0" w:space="0" w:color="auto"/>
                    <w:right w:val="none" w:sz="0" w:space="0" w:color="auto"/>
                  </w:divBdr>
                  <w:divsChild>
                    <w:div w:id="339894413">
                      <w:marLeft w:val="0"/>
                      <w:marRight w:val="0"/>
                      <w:marTop w:val="0"/>
                      <w:marBottom w:val="0"/>
                      <w:divBdr>
                        <w:top w:val="none" w:sz="0" w:space="0" w:color="auto"/>
                        <w:left w:val="none" w:sz="0" w:space="0" w:color="auto"/>
                        <w:bottom w:val="none" w:sz="0" w:space="0" w:color="auto"/>
                        <w:right w:val="none" w:sz="0" w:space="0" w:color="auto"/>
                      </w:divBdr>
                      <w:divsChild>
                        <w:div w:id="256445037">
                          <w:marLeft w:val="0"/>
                          <w:marRight w:val="0"/>
                          <w:marTop w:val="0"/>
                          <w:marBottom w:val="0"/>
                          <w:divBdr>
                            <w:top w:val="none" w:sz="0" w:space="0" w:color="auto"/>
                            <w:left w:val="none" w:sz="0" w:space="0" w:color="auto"/>
                            <w:bottom w:val="none" w:sz="0" w:space="0" w:color="auto"/>
                            <w:right w:val="none" w:sz="0" w:space="0" w:color="auto"/>
                          </w:divBdr>
                          <w:divsChild>
                            <w:div w:id="345912505">
                              <w:marLeft w:val="0"/>
                              <w:marRight w:val="0"/>
                              <w:marTop w:val="0"/>
                              <w:marBottom w:val="0"/>
                              <w:divBdr>
                                <w:top w:val="none" w:sz="0" w:space="0" w:color="auto"/>
                                <w:left w:val="none" w:sz="0" w:space="0" w:color="auto"/>
                                <w:bottom w:val="none" w:sz="0" w:space="0" w:color="auto"/>
                                <w:right w:val="none" w:sz="0" w:space="0" w:color="auto"/>
                              </w:divBdr>
                            </w:div>
                            <w:div w:id="105304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985831">
              <w:marLeft w:val="0"/>
              <w:marRight w:val="0"/>
              <w:marTop w:val="0"/>
              <w:marBottom w:val="0"/>
              <w:divBdr>
                <w:top w:val="none" w:sz="0" w:space="0" w:color="auto"/>
                <w:left w:val="none" w:sz="0" w:space="0" w:color="auto"/>
                <w:bottom w:val="none" w:sz="0" w:space="0" w:color="auto"/>
                <w:right w:val="none" w:sz="0" w:space="0" w:color="auto"/>
              </w:divBdr>
              <w:divsChild>
                <w:div w:id="1222668761">
                  <w:marLeft w:val="-420"/>
                  <w:marRight w:val="0"/>
                  <w:marTop w:val="0"/>
                  <w:marBottom w:val="0"/>
                  <w:divBdr>
                    <w:top w:val="none" w:sz="0" w:space="0" w:color="auto"/>
                    <w:left w:val="none" w:sz="0" w:space="0" w:color="auto"/>
                    <w:bottom w:val="none" w:sz="0" w:space="0" w:color="auto"/>
                    <w:right w:val="none" w:sz="0" w:space="0" w:color="auto"/>
                  </w:divBdr>
                  <w:divsChild>
                    <w:div w:id="879585399">
                      <w:marLeft w:val="0"/>
                      <w:marRight w:val="0"/>
                      <w:marTop w:val="0"/>
                      <w:marBottom w:val="0"/>
                      <w:divBdr>
                        <w:top w:val="none" w:sz="0" w:space="0" w:color="auto"/>
                        <w:left w:val="none" w:sz="0" w:space="0" w:color="auto"/>
                        <w:bottom w:val="none" w:sz="0" w:space="0" w:color="auto"/>
                        <w:right w:val="none" w:sz="0" w:space="0" w:color="auto"/>
                      </w:divBdr>
                      <w:divsChild>
                        <w:div w:id="143277799">
                          <w:marLeft w:val="0"/>
                          <w:marRight w:val="0"/>
                          <w:marTop w:val="0"/>
                          <w:marBottom w:val="0"/>
                          <w:divBdr>
                            <w:top w:val="none" w:sz="0" w:space="0" w:color="auto"/>
                            <w:left w:val="none" w:sz="0" w:space="0" w:color="auto"/>
                            <w:bottom w:val="none" w:sz="0" w:space="0" w:color="auto"/>
                            <w:right w:val="none" w:sz="0" w:space="0" w:color="auto"/>
                          </w:divBdr>
                          <w:divsChild>
                            <w:div w:id="792017284">
                              <w:marLeft w:val="0"/>
                              <w:marRight w:val="0"/>
                              <w:marTop w:val="0"/>
                              <w:marBottom w:val="0"/>
                              <w:divBdr>
                                <w:top w:val="none" w:sz="0" w:space="0" w:color="auto"/>
                                <w:left w:val="none" w:sz="0" w:space="0" w:color="auto"/>
                                <w:bottom w:val="none" w:sz="0" w:space="0" w:color="auto"/>
                                <w:right w:val="none" w:sz="0" w:space="0" w:color="auto"/>
                              </w:divBdr>
                            </w:div>
                            <w:div w:id="36976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2771181">
      <w:bodyDiv w:val="1"/>
      <w:marLeft w:val="0"/>
      <w:marRight w:val="0"/>
      <w:marTop w:val="0"/>
      <w:marBottom w:val="0"/>
      <w:divBdr>
        <w:top w:val="none" w:sz="0" w:space="0" w:color="auto"/>
        <w:left w:val="none" w:sz="0" w:space="0" w:color="auto"/>
        <w:bottom w:val="none" w:sz="0" w:space="0" w:color="auto"/>
        <w:right w:val="none" w:sz="0" w:space="0" w:color="auto"/>
      </w:divBdr>
    </w:div>
    <w:div w:id="1696610508">
      <w:bodyDiv w:val="1"/>
      <w:marLeft w:val="0"/>
      <w:marRight w:val="0"/>
      <w:marTop w:val="0"/>
      <w:marBottom w:val="0"/>
      <w:divBdr>
        <w:top w:val="none" w:sz="0" w:space="0" w:color="auto"/>
        <w:left w:val="none" w:sz="0" w:space="0" w:color="auto"/>
        <w:bottom w:val="none" w:sz="0" w:space="0" w:color="auto"/>
        <w:right w:val="none" w:sz="0" w:space="0" w:color="auto"/>
      </w:divBdr>
    </w:div>
    <w:div w:id="1703942692">
      <w:bodyDiv w:val="1"/>
      <w:marLeft w:val="0"/>
      <w:marRight w:val="0"/>
      <w:marTop w:val="0"/>
      <w:marBottom w:val="0"/>
      <w:divBdr>
        <w:top w:val="none" w:sz="0" w:space="0" w:color="auto"/>
        <w:left w:val="none" w:sz="0" w:space="0" w:color="auto"/>
        <w:bottom w:val="none" w:sz="0" w:space="0" w:color="auto"/>
        <w:right w:val="none" w:sz="0" w:space="0" w:color="auto"/>
      </w:divBdr>
    </w:div>
    <w:div w:id="1721129245">
      <w:bodyDiv w:val="1"/>
      <w:marLeft w:val="0"/>
      <w:marRight w:val="0"/>
      <w:marTop w:val="0"/>
      <w:marBottom w:val="0"/>
      <w:divBdr>
        <w:top w:val="none" w:sz="0" w:space="0" w:color="auto"/>
        <w:left w:val="none" w:sz="0" w:space="0" w:color="auto"/>
        <w:bottom w:val="none" w:sz="0" w:space="0" w:color="auto"/>
        <w:right w:val="none" w:sz="0" w:space="0" w:color="auto"/>
      </w:divBdr>
    </w:div>
    <w:div w:id="1773277963">
      <w:bodyDiv w:val="1"/>
      <w:marLeft w:val="0"/>
      <w:marRight w:val="0"/>
      <w:marTop w:val="0"/>
      <w:marBottom w:val="0"/>
      <w:divBdr>
        <w:top w:val="none" w:sz="0" w:space="0" w:color="auto"/>
        <w:left w:val="none" w:sz="0" w:space="0" w:color="auto"/>
        <w:bottom w:val="none" w:sz="0" w:space="0" w:color="auto"/>
        <w:right w:val="none" w:sz="0" w:space="0" w:color="auto"/>
      </w:divBdr>
    </w:div>
    <w:div w:id="2004117761">
      <w:bodyDiv w:val="1"/>
      <w:marLeft w:val="0"/>
      <w:marRight w:val="0"/>
      <w:marTop w:val="0"/>
      <w:marBottom w:val="0"/>
      <w:divBdr>
        <w:top w:val="none" w:sz="0" w:space="0" w:color="auto"/>
        <w:left w:val="none" w:sz="0" w:space="0" w:color="auto"/>
        <w:bottom w:val="none" w:sz="0" w:space="0" w:color="auto"/>
        <w:right w:val="none" w:sz="0" w:space="0" w:color="auto"/>
      </w:divBdr>
    </w:div>
    <w:div w:id="2011789411">
      <w:bodyDiv w:val="1"/>
      <w:marLeft w:val="0"/>
      <w:marRight w:val="0"/>
      <w:marTop w:val="0"/>
      <w:marBottom w:val="0"/>
      <w:divBdr>
        <w:top w:val="none" w:sz="0" w:space="0" w:color="auto"/>
        <w:left w:val="none" w:sz="0" w:space="0" w:color="auto"/>
        <w:bottom w:val="none" w:sz="0" w:space="0" w:color="auto"/>
        <w:right w:val="none" w:sz="0" w:space="0" w:color="auto"/>
      </w:divBdr>
    </w:div>
    <w:div w:id="2021546305">
      <w:bodyDiv w:val="1"/>
      <w:marLeft w:val="0"/>
      <w:marRight w:val="0"/>
      <w:marTop w:val="0"/>
      <w:marBottom w:val="0"/>
      <w:divBdr>
        <w:top w:val="none" w:sz="0" w:space="0" w:color="auto"/>
        <w:left w:val="none" w:sz="0" w:space="0" w:color="auto"/>
        <w:bottom w:val="none" w:sz="0" w:space="0" w:color="auto"/>
        <w:right w:val="none" w:sz="0" w:space="0" w:color="auto"/>
      </w:divBdr>
    </w:div>
    <w:div w:id="2025083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9.jpeg"/><Relationship Id="rId39" Type="http://schemas.openxmlformats.org/officeDocument/2006/relationships/image" Target="media/image19.jpeg"/><Relationship Id="rId21" Type="http://schemas.openxmlformats.org/officeDocument/2006/relationships/image" Target="media/image4.jpeg"/><Relationship Id="rId34" Type="http://schemas.openxmlformats.org/officeDocument/2006/relationships/image" Target="media/image15.jpeg"/><Relationship Id="rId42" Type="http://schemas.openxmlformats.org/officeDocument/2006/relationships/image" Target="media/image22.jpeg"/><Relationship Id="rId47" Type="http://schemas.openxmlformats.org/officeDocument/2006/relationships/image" Target="media/image27.jpeg"/><Relationship Id="rId50" Type="http://schemas.openxmlformats.org/officeDocument/2006/relationships/image" Target="media/image30.jpeg"/><Relationship Id="rId55"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2.jpeg"/><Relationship Id="rId11" Type="http://schemas.openxmlformats.org/officeDocument/2006/relationships/footer" Target="footer2.xml"/><Relationship Id="rId24" Type="http://schemas.openxmlformats.org/officeDocument/2006/relationships/image" Target="media/image7.jpeg"/><Relationship Id="rId32" Type="http://schemas.openxmlformats.org/officeDocument/2006/relationships/image" Target="media/image13.jpe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3.jpeg"/><Relationship Id="rId58" Type="http://schemas.openxmlformats.org/officeDocument/2006/relationships/header" Target="header1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eader" Target="header6.xml"/><Relationship Id="rId14" Type="http://schemas.openxmlformats.org/officeDocument/2006/relationships/header" Target="header2.xm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header" Target="header8.xml"/><Relationship Id="rId35" Type="http://schemas.openxmlformats.org/officeDocument/2006/relationships/header" Target="header10.xml"/><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header" Target="header11.xml"/><Relationship Id="rId8" Type="http://schemas.openxmlformats.org/officeDocument/2006/relationships/image" Target="media/image1.jpeg"/><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5.xml"/><Relationship Id="rId25" Type="http://schemas.openxmlformats.org/officeDocument/2006/relationships/image" Target="media/image8.jpeg"/><Relationship Id="rId33" Type="http://schemas.openxmlformats.org/officeDocument/2006/relationships/image" Target="media/image14.jpeg"/><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fontTable" Target="fontTable.xml"/><Relationship Id="rId20" Type="http://schemas.openxmlformats.org/officeDocument/2006/relationships/header" Target="header7.xml"/><Relationship Id="rId41" Type="http://schemas.openxmlformats.org/officeDocument/2006/relationships/image" Target="media/image21.jpeg"/><Relationship Id="rId54"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image" Target="media/image36.jpeg"/><Relationship Id="rId10" Type="http://schemas.openxmlformats.org/officeDocument/2006/relationships/footer" Target="footer1.xml"/><Relationship Id="rId31" Type="http://schemas.openxmlformats.org/officeDocument/2006/relationships/header" Target="header9.xml"/><Relationship Id="rId44" Type="http://schemas.openxmlformats.org/officeDocument/2006/relationships/image" Target="media/image24.jpeg"/><Relationship Id="rId52" Type="http://schemas.openxmlformats.org/officeDocument/2006/relationships/image" Target="media/image32.jpe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2324FD-D5DE-4D9B-9CF4-5760F862C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544</TotalTime>
  <Pages>30</Pages>
  <Words>4071</Words>
  <Characters>23207</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Nithya B</dc:creator>
  <cp:lastModifiedBy>Neha Dinesh</cp:lastModifiedBy>
  <cp:revision>45</cp:revision>
  <cp:lastPrinted>2024-12-22T19:34:00Z</cp:lastPrinted>
  <dcterms:created xsi:type="dcterms:W3CDTF">2024-12-18T08:02:00Z</dcterms:created>
  <dcterms:modified xsi:type="dcterms:W3CDTF">2024-12-22T19:38:00Z</dcterms:modified>
</cp:coreProperties>
</file>